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DA53E" w14:textId="70982710" w:rsidR="00C85D79" w:rsidRPr="00F11488" w:rsidRDefault="00C85D79" w:rsidP="00E740E3">
      <w:pPr>
        <w:jc w:val="center"/>
        <w:rPr>
          <w:rFonts w:ascii="Helvetica" w:hAnsi="Helvetica" w:cs="Helvetica Neue"/>
          <w:b/>
          <w:bCs/>
          <w:sz w:val="26"/>
          <w:szCs w:val="26"/>
          <w:lang w:val="en-US"/>
        </w:rPr>
      </w:pPr>
      <w:r w:rsidRPr="00F11488">
        <w:rPr>
          <w:rFonts w:ascii="Helvetica" w:hAnsi="Helvetica" w:cs="Helvetica Neue"/>
          <w:b/>
          <w:bCs/>
          <w:sz w:val="26"/>
          <w:szCs w:val="26"/>
          <w:lang w:val="en-US"/>
        </w:rPr>
        <w:t>Code analysis and visualization for the Dart programming language</w:t>
      </w:r>
    </w:p>
    <w:p w14:paraId="181F86E7" w14:textId="23FAB0FA" w:rsidR="00C85D79" w:rsidRPr="00F11488" w:rsidRDefault="00C85D79" w:rsidP="00E740E3">
      <w:pPr>
        <w:jc w:val="right"/>
        <w:rPr>
          <w:rFonts w:ascii="Helvetica" w:hAnsi="Helvetica" w:cs="Helvetica Neue"/>
          <w:b/>
          <w:bCs/>
          <w:sz w:val="22"/>
          <w:szCs w:val="22"/>
          <w:lang w:val="en-US"/>
        </w:rPr>
      </w:pPr>
    </w:p>
    <w:p w14:paraId="636426F5" w14:textId="3C65A63E" w:rsidR="00AC28C4" w:rsidRPr="00F11488" w:rsidRDefault="00AC28C4" w:rsidP="00E740E3">
      <w:pPr>
        <w:jc w:val="right"/>
        <w:rPr>
          <w:rFonts w:ascii="Helvetica" w:hAnsi="Helvetica" w:cs="Helvetica Neue"/>
          <w:sz w:val="22"/>
          <w:szCs w:val="22"/>
          <w:lang w:val="en-US"/>
        </w:rPr>
      </w:pPr>
      <w:r w:rsidRPr="00F11488">
        <w:rPr>
          <w:rFonts w:ascii="Helvetica" w:hAnsi="Helvetica" w:cs="Helvetica Neue"/>
          <w:sz w:val="22"/>
          <w:szCs w:val="22"/>
          <w:lang w:val="en-US"/>
        </w:rPr>
        <w:t>Timur Nugaev</w:t>
      </w:r>
      <w:r w:rsidR="00E740E3" w:rsidRPr="00F11488">
        <w:rPr>
          <w:rFonts w:ascii="Helvetica" w:hAnsi="Helvetica" w:cs="Helvetica Neue"/>
          <w:sz w:val="22"/>
          <w:szCs w:val="22"/>
          <w:lang w:val="en-US"/>
        </w:rPr>
        <w:t>, Innopolis University</w:t>
      </w:r>
    </w:p>
    <w:p w14:paraId="22A75CEF" w14:textId="75D4F269" w:rsidR="00E740E3" w:rsidRPr="00F11488" w:rsidRDefault="00E740E3" w:rsidP="00E740E3">
      <w:pPr>
        <w:jc w:val="right"/>
        <w:rPr>
          <w:rFonts w:ascii="Helvetica" w:hAnsi="Helvetica" w:cs="Helvetica Neue"/>
          <w:sz w:val="22"/>
          <w:szCs w:val="22"/>
          <w:lang w:val="en-US"/>
        </w:rPr>
      </w:pPr>
      <w:r w:rsidRPr="00F11488">
        <w:rPr>
          <w:rFonts w:ascii="Helvetica" w:hAnsi="Helvetica" w:cs="Helvetica Neue"/>
          <w:sz w:val="22"/>
          <w:szCs w:val="22"/>
          <w:lang w:val="en-US"/>
        </w:rPr>
        <w:t>t.nugaev@innopolis.university</w:t>
      </w:r>
    </w:p>
    <w:p w14:paraId="2E073612" w14:textId="056490EC" w:rsidR="00AC28C4" w:rsidRPr="00F11488" w:rsidRDefault="00AC28C4">
      <w:pPr>
        <w:rPr>
          <w:rFonts w:ascii="Helvetica" w:hAnsi="Helvetica"/>
          <w:b/>
          <w:bCs/>
          <w:sz w:val="22"/>
          <w:szCs w:val="22"/>
          <w:lang w:val="en-US"/>
        </w:rPr>
      </w:pPr>
    </w:p>
    <w:p w14:paraId="7E185B10" w14:textId="77777777" w:rsidR="00E740E3" w:rsidRPr="00F11488" w:rsidRDefault="00E740E3">
      <w:pPr>
        <w:rPr>
          <w:rFonts w:ascii="Helvetica" w:hAnsi="Helvetica"/>
          <w:b/>
          <w:bCs/>
          <w:sz w:val="22"/>
          <w:szCs w:val="22"/>
          <w:lang w:val="en-US"/>
        </w:rPr>
      </w:pPr>
    </w:p>
    <w:p w14:paraId="11B48159" w14:textId="20F64AF5" w:rsidR="008A47D8" w:rsidRPr="00F11488" w:rsidRDefault="008A47D8">
      <w:pPr>
        <w:rPr>
          <w:rFonts w:ascii="Helvetica" w:hAnsi="Helvetica"/>
          <w:b/>
          <w:bCs/>
          <w:sz w:val="28"/>
          <w:szCs w:val="28"/>
          <w:lang w:val="en-US"/>
        </w:rPr>
      </w:pPr>
      <w:r w:rsidRPr="00F11488">
        <w:rPr>
          <w:rFonts w:ascii="Helvetica" w:hAnsi="Helvetica"/>
          <w:b/>
          <w:bCs/>
          <w:sz w:val="28"/>
          <w:szCs w:val="28"/>
          <w:lang w:val="en-US"/>
        </w:rPr>
        <w:t>Abstract</w:t>
      </w:r>
    </w:p>
    <w:p w14:paraId="7C6F1836" w14:textId="77777777" w:rsidR="003C0E89" w:rsidRPr="00F11488" w:rsidRDefault="003C0E89" w:rsidP="003C0E89">
      <w:pPr>
        <w:rPr>
          <w:rFonts w:ascii="Helvetica" w:hAnsi="Helvetica"/>
          <w:b/>
          <w:bCs/>
          <w:sz w:val="22"/>
          <w:szCs w:val="22"/>
          <w:lang w:val="en-US"/>
        </w:rPr>
      </w:pPr>
    </w:p>
    <w:p w14:paraId="3AC6CE73" w14:textId="77777777" w:rsidR="00944E49" w:rsidRPr="00944E49" w:rsidRDefault="003C0E89" w:rsidP="00944E49">
      <w:pPr>
        <w:rPr>
          <w:rFonts w:ascii="Helvetica" w:hAnsi="Helvetica"/>
          <w:b/>
          <w:bCs/>
          <w:sz w:val="22"/>
          <w:szCs w:val="22"/>
          <w:lang w:val="en-US"/>
        </w:rPr>
      </w:pPr>
      <w:r w:rsidRPr="00F11488">
        <w:rPr>
          <w:rFonts w:ascii="Helvetica" w:hAnsi="Helvetica"/>
          <w:b/>
          <w:bCs/>
          <w:sz w:val="22"/>
          <w:szCs w:val="22"/>
          <w:lang w:val="en-US"/>
        </w:rPr>
        <w:t>Background</w:t>
      </w:r>
    </w:p>
    <w:p w14:paraId="32EF5FF0" w14:textId="77EAF25B" w:rsidR="003C0E89" w:rsidRDefault="00944E49" w:rsidP="00944E49">
      <w:pPr>
        <w:rPr>
          <w:rFonts w:ascii="Helvetica" w:hAnsi="Helvetica"/>
          <w:sz w:val="22"/>
          <w:szCs w:val="22"/>
          <w:lang w:val="en-US"/>
        </w:rPr>
      </w:pPr>
      <w:r w:rsidRPr="00944E49">
        <w:rPr>
          <w:rFonts w:ascii="Helvetica" w:hAnsi="Helvetica"/>
          <w:sz w:val="22"/>
          <w:szCs w:val="22"/>
          <w:lang w:val="en-US"/>
        </w:rPr>
        <w:t>To properly organize the codebase for a large project, it is vital to constantly analyze and refactor the code, build and structure the project to maintain and scale it in the future. There are many methods software engineers utilize to achieve this goal: static code analysis, refactoring tools, visualization of dependency graphs, inheritance trees, UML diagrams, etc. Various software development environments combine the aforementioned toolbox and are essentially text editors that have the integration with the compiling system at their core: GitHub, JetBrains IntelliJ IDEA, etc.</w:t>
      </w:r>
    </w:p>
    <w:p w14:paraId="12DE6C17" w14:textId="77777777" w:rsidR="00944E49" w:rsidRPr="00944E49" w:rsidRDefault="00944E49" w:rsidP="00944E49">
      <w:pPr>
        <w:rPr>
          <w:rFonts w:ascii="Helvetica" w:hAnsi="Helvetica"/>
          <w:sz w:val="22"/>
          <w:szCs w:val="22"/>
          <w:lang w:val="en-US"/>
        </w:rPr>
      </w:pPr>
    </w:p>
    <w:p w14:paraId="7107A281" w14:textId="77777777" w:rsidR="003C0E89" w:rsidRPr="00F11488" w:rsidRDefault="003C0E89" w:rsidP="003C0E89">
      <w:pPr>
        <w:rPr>
          <w:rFonts w:ascii="Helvetica" w:hAnsi="Helvetica"/>
          <w:b/>
          <w:bCs/>
          <w:sz w:val="22"/>
          <w:szCs w:val="22"/>
          <w:lang w:val="en-US"/>
        </w:rPr>
      </w:pPr>
      <w:r w:rsidRPr="00F11488">
        <w:rPr>
          <w:rFonts w:ascii="Helvetica" w:hAnsi="Helvetica"/>
          <w:b/>
          <w:bCs/>
          <w:sz w:val="22"/>
          <w:szCs w:val="22"/>
          <w:lang w:val="en-US"/>
        </w:rPr>
        <w:t>Objective, Novelty &amp; Design approach</w:t>
      </w:r>
    </w:p>
    <w:p w14:paraId="5D12B7B7" w14:textId="77777777" w:rsidR="00944E49" w:rsidRPr="00944E49" w:rsidRDefault="00944E49" w:rsidP="00944E49">
      <w:pPr>
        <w:rPr>
          <w:rFonts w:ascii="Helvetica" w:hAnsi="Helvetica"/>
          <w:sz w:val="22"/>
          <w:szCs w:val="22"/>
          <w:lang w:val="en-US"/>
        </w:rPr>
      </w:pPr>
      <w:r w:rsidRPr="00944E49">
        <w:rPr>
          <w:rFonts w:ascii="Helvetica" w:hAnsi="Helvetica"/>
          <w:sz w:val="22"/>
          <w:szCs w:val="22"/>
          <w:lang w:val="en-US"/>
        </w:rPr>
        <w:t>This thesis proposes a different approach to the problem: performing static analysis and other procedures just once to generate a browser-based Integrated Development Environment (IDE) that can be accessed on any computer with a browser. The generated IDE ensures total compliance with modern standards for code analysis, functionality, and design while providing full immunity to time-consuming chores like IDE installation, project codebase and dependencies, and project indexing. The methodology includes the development of a tool, DartBoard, that implements this approach, and the evaluation focuses on its effectiveness and usability.</w:t>
      </w:r>
    </w:p>
    <w:p w14:paraId="4FC8260A" w14:textId="77777777" w:rsidR="003C0E89" w:rsidRPr="00F11488" w:rsidRDefault="003C0E89" w:rsidP="003C0E89">
      <w:pPr>
        <w:rPr>
          <w:rFonts w:ascii="Helvetica" w:hAnsi="Helvetica"/>
          <w:sz w:val="22"/>
          <w:szCs w:val="22"/>
          <w:lang w:val="en-US"/>
        </w:rPr>
      </w:pPr>
    </w:p>
    <w:p w14:paraId="2129CFD7" w14:textId="77777777" w:rsidR="003C0E89" w:rsidRPr="00F11488" w:rsidRDefault="003C0E89" w:rsidP="003C0E89">
      <w:pPr>
        <w:rPr>
          <w:rFonts w:ascii="Helvetica" w:hAnsi="Helvetica"/>
          <w:b/>
          <w:bCs/>
          <w:sz w:val="22"/>
          <w:szCs w:val="22"/>
          <w:lang w:val="en-US"/>
        </w:rPr>
      </w:pPr>
      <w:r w:rsidRPr="00F11488">
        <w:rPr>
          <w:rFonts w:ascii="Helvetica" w:hAnsi="Helvetica"/>
          <w:b/>
          <w:bCs/>
          <w:sz w:val="22"/>
          <w:szCs w:val="22"/>
          <w:lang w:val="en-US"/>
        </w:rPr>
        <w:t>Conclusion</w:t>
      </w:r>
    </w:p>
    <w:p w14:paraId="4AD169C0" w14:textId="6F1792EA" w:rsidR="003C0E89" w:rsidRDefault="00944E49" w:rsidP="004E1DB9">
      <w:pPr>
        <w:rPr>
          <w:rFonts w:ascii="Helvetica" w:hAnsi="Helvetica"/>
          <w:sz w:val="22"/>
          <w:szCs w:val="22"/>
          <w:lang w:val="en-US"/>
        </w:rPr>
      </w:pPr>
      <w:r w:rsidRPr="00944E49">
        <w:rPr>
          <w:rFonts w:ascii="Helvetica" w:hAnsi="Helvetica"/>
          <w:sz w:val="22"/>
          <w:szCs w:val="22"/>
          <w:lang w:val="en-US"/>
        </w:rPr>
        <w:t>Many of the program visualization tools available at this time lack portability and/or user experience. They demand time to install and sometimes have a very steep learning curve. The product of this research eliminates many of these problems, leaning more towards a source code viewing platform rather than a stand-alone code editing application, providing a lightweight, platform-independent, and compact solution to analyze software projects. The thesis further discusses the methodology, evaluation, and results, demonstrating the benefits and potential of this novel approach.</w:t>
      </w:r>
    </w:p>
    <w:p w14:paraId="2A06D344" w14:textId="77777777" w:rsidR="00944E49" w:rsidRDefault="00944E49" w:rsidP="004E1DB9">
      <w:pPr>
        <w:rPr>
          <w:rFonts w:ascii="Helvetica" w:hAnsi="Helvetica"/>
          <w:sz w:val="22"/>
          <w:szCs w:val="22"/>
          <w:lang w:val="en-US"/>
        </w:rPr>
      </w:pPr>
    </w:p>
    <w:p w14:paraId="5156133D" w14:textId="77777777" w:rsidR="00944E49" w:rsidRPr="00F11488" w:rsidRDefault="00944E49" w:rsidP="004E1DB9">
      <w:pPr>
        <w:rPr>
          <w:rFonts w:ascii="Helvetica" w:hAnsi="Helvetica"/>
          <w:b/>
          <w:bCs/>
          <w:sz w:val="22"/>
          <w:szCs w:val="22"/>
          <w:lang w:val="en-US"/>
        </w:rPr>
      </w:pPr>
    </w:p>
    <w:p w14:paraId="3494C476" w14:textId="3A166FEB" w:rsidR="004E1DB9" w:rsidRPr="00F11488" w:rsidRDefault="004E1DB9" w:rsidP="00125F36">
      <w:pPr>
        <w:pStyle w:val="a6"/>
        <w:numPr>
          <w:ilvl w:val="0"/>
          <w:numId w:val="16"/>
        </w:numPr>
        <w:rPr>
          <w:rFonts w:ascii="Helvetica" w:hAnsi="Helvetica"/>
          <w:b/>
          <w:bCs/>
          <w:sz w:val="28"/>
          <w:szCs w:val="28"/>
          <w:lang w:val="en-US"/>
        </w:rPr>
      </w:pPr>
      <w:r w:rsidRPr="00F11488">
        <w:rPr>
          <w:rFonts w:ascii="Helvetica" w:hAnsi="Helvetica"/>
          <w:b/>
          <w:bCs/>
          <w:sz w:val="28"/>
          <w:szCs w:val="28"/>
          <w:lang w:val="en-US"/>
        </w:rPr>
        <w:t>Introduction</w:t>
      </w:r>
    </w:p>
    <w:p w14:paraId="547C812B" w14:textId="77777777" w:rsidR="003C0E89" w:rsidRPr="00F11488" w:rsidRDefault="003C0E89" w:rsidP="004E1DB9">
      <w:pPr>
        <w:rPr>
          <w:rFonts w:ascii="Helvetica" w:hAnsi="Helvetica"/>
          <w:b/>
          <w:bCs/>
          <w:sz w:val="22"/>
          <w:szCs w:val="22"/>
          <w:lang w:val="en-US"/>
        </w:rPr>
      </w:pPr>
    </w:p>
    <w:p w14:paraId="706C938D" w14:textId="77777777" w:rsidR="00944E49" w:rsidRPr="00944E49" w:rsidRDefault="00944E49" w:rsidP="00944E49">
      <w:pPr>
        <w:rPr>
          <w:rFonts w:ascii="Helvetica" w:hAnsi="Helvetica"/>
          <w:b/>
          <w:bCs/>
          <w:sz w:val="22"/>
          <w:szCs w:val="22"/>
          <w:lang w:val="en-US"/>
        </w:rPr>
      </w:pPr>
      <w:r w:rsidRPr="00944E49">
        <w:rPr>
          <w:rFonts w:ascii="Helvetica" w:hAnsi="Helvetica"/>
          <w:b/>
          <w:bCs/>
          <w:sz w:val="22"/>
          <w:szCs w:val="22"/>
          <w:lang w:val="en-US"/>
        </w:rPr>
        <w:t>Objective</w:t>
      </w:r>
    </w:p>
    <w:p w14:paraId="10656E34" w14:textId="77777777" w:rsidR="00944E49" w:rsidRPr="00944E49" w:rsidRDefault="00944E49" w:rsidP="00944E49">
      <w:pPr>
        <w:rPr>
          <w:rFonts w:ascii="Helvetica" w:hAnsi="Helvetica"/>
          <w:sz w:val="22"/>
          <w:szCs w:val="22"/>
          <w:lang w:val="en-US"/>
        </w:rPr>
      </w:pPr>
      <w:r w:rsidRPr="00944E49">
        <w:rPr>
          <w:rFonts w:ascii="Helvetica" w:hAnsi="Helvetica"/>
          <w:sz w:val="22"/>
          <w:szCs w:val="22"/>
          <w:lang w:val="en-US"/>
        </w:rPr>
        <w:t>This chapter introduces the motivation and context for the development of DartBoard, a tool for generating an HTML document from a Dart/Flutter project to facilitate code understanding and maintenance. The chapter is organized into sections discussing the problem insight, task description, and applicability of DartBoard.</w:t>
      </w:r>
    </w:p>
    <w:p w14:paraId="3F8D5403" w14:textId="77777777" w:rsidR="00944E49" w:rsidRDefault="00944E49" w:rsidP="004E1DB9">
      <w:pPr>
        <w:rPr>
          <w:rFonts w:ascii="Helvetica" w:hAnsi="Helvetica"/>
          <w:b/>
          <w:bCs/>
          <w:sz w:val="22"/>
          <w:szCs w:val="22"/>
          <w:lang w:val="en-US"/>
        </w:rPr>
      </w:pPr>
    </w:p>
    <w:p w14:paraId="1C034A3A" w14:textId="763A8F03" w:rsidR="00251D76" w:rsidRPr="00F11488" w:rsidRDefault="004E1DB9" w:rsidP="004E1DB9">
      <w:pPr>
        <w:rPr>
          <w:rFonts w:ascii="Helvetica" w:hAnsi="Helvetica"/>
          <w:b/>
          <w:bCs/>
          <w:sz w:val="22"/>
          <w:szCs w:val="22"/>
          <w:lang w:val="en-US"/>
        </w:rPr>
      </w:pPr>
      <w:r w:rsidRPr="00F11488">
        <w:rPr>
          <w:rFonts w:ascii="Helvetica" w:hAnsi="Helvetica"/>
          <w:b/>
          <w:bCs/>
          <w:sz w:val="22"/>
          <w:szCs w:val="22"/>
          <w:lang w:val="en-US"/>
        </w:rPr>
        <w:t>Problem insight</w:t>
      </w:r>
    </w:p>
    <w:p w14:paraId="19921213" w14:textId="3F166DD7" w:rsidR="00944E49" w:rsidRPr="00944E49" w:rsidRDefault="00944E49" w:rsidP="00944E49">
      <w:pPr>
        <w:rPr>
          <w:rFonts w:ascii="Helvetica" w:hAnsi="Helvetica"/>
          <w:sz w:val="22"/>
          <w:szCs w:val="22"/>
          <w:lang w:val="en-US"/>
        </w:rPr>
      </w:pPr>
      <w:r w:rsidRPr="00944E49">
        <w:rPr>
          <w:rFonts w:ascii="Helvetica" w:hAnsi="Helvetica"/>
          <w:sz w:val="22"/>
          <w:szCs w:val="22"/>
          <w:lang w:val="en-US"/>
        </w:rPr>
        <w:t>Nowadays, there are so many giant large-scale projects like Windows or the gcc compiler. All of them demand incredible levels of dedication to develop and maintain the thousands or millions of lines of code. So, this introduces a couple of problems that this thesis aims to address. There are three main reasons why projects get complex</w:t>
      </w:r>
      <w:r>
        <w:rPr>
          <w:rFonts w:ascii="Helvetica" w:hAnsi="Helvetica"/>
          <w:sz w:val="22"/>
          <w:szCs w:val="22"/>
          <w:lang w:val="en-US"/>
        </w:rPr>
        <w:t>:</w:t>
      </w:r>
    </w:p>
    <w:p w14:paraId="00ACD3B2" w14:textId="7938F814" w:rsidR="004E1DB9" w:rsidRPr="00F11488" w:rsidRDefault="00251D76" w:rsidP="00251D76">
      <w:pPr>
        <w:pStyle w:val="a6"/>
        <w:numPr>
          <w:ilvl w:val="0"/>
          <w:numId w:val="14"/>
        </w:numPr>
        <w:rPr>
          <w:rFonts w:ascii="Helvetica" w:hAnsi="Helvetica"/>
          <w:sz w:val="22"/>
          <w:szCs w:val="22"/>
          <w:lang w:val="en-US"/>
        </w:rPr>
      </w:pPr>
      <w:r w:rsidRPr="00F11488">
        <w:rPr>
          <w:rFonts w:ascii="Helvetica" w:hAnsi="Helvetica"/>
          <w:sz w:val="22"/>
          <w:szCs w:val="22"/>
          <w:lang w:val="en-US"/>
        </w:rPr>
        <w:t xml:space="preserve">Scale. As </w:t>
      </w:r>
      <w:r w:rsidR="004E1DB9" w:rsidRPr="00F11488">
        <w:rPr>
          <w:rFonts w:ascii="Helvetica" w:hAnsi="Helvetica"/>
          <w:sz w:val="22"/>
          <w:szCs w:val="22"/>
          <w:lang w:val="en-US"/>
        </w:rPr>
        <w:t>the program grows in size, it becomes harder and harder to manage. The codebase may double in size in a matter of weeks. This is inevitable</w:t>
      </w:r>
      <w:r w:rsidRPr="00F11488">
        <w:rPr>
          <w:rFonts w:ascii="Helvetica" w:hAnsi="Helvetica"/>
          <w:sz w:val="22"/>
          <w:szCs w:val="22"/>
          <w:lang w:val="en-US"/>
        </w:rPr>
        <w:t>.</w:t>
      </w:r>
      <w:r w:rsidR="004E1DB9" w:rsidRPr="00F11488">
        <w:rPr>
          <w:rFonts w:ascii="Helvetica" w:hAnsi="Helvetica"/>
          <w:sz w:val="22"/>
          <w:szCs w:val="22"/>
          <w:lang w:val="en-US"/>
        </w:rPr>
        <w:t xml:space="preserve"> </w:t>
      </w:r>
      <w:r w:rsidRPr="00F11488">
        <w:rPr>
          <w:rFonts w:ascii="Helvetica" w:hAnsi="Helvetica"/>
          <w:sz w:val="22"/>
          <w:szCs w:val="22"/>
          <w:lang w:val="en-US"/>
        </w:rPr>
        <w:t>T</w:t>
      </w:r>
      <w:r w:rsidR="004E1DB9" w:rsidRPr="00F11488">
        <w:rPr>
          <w:rFonts w:ascii="Helvetica" w:hAnsi="Helvetica"/>
          <w:sz w:val="22"/>
          <w:szCs w:val="22"/>
          <w:lang w:val="en-US"/>
        </w:rPr>
        <w:t xml:space="preserve">hat is why it is not our goal to prevent this from happening but </w:t>
      </w:r>
      <w:r w:rsidRPr="00F11488">
        <w:rPr>
          <w:rFonts w:ascii="Helvetica" w:hAnsi="Helvetica"/>
          <w:sz w:val="22"/>
          <w:szCs w:val="22"/>
          <w:lang w:val="en-US"/>
        </w:rPr>
        <w:t xml:space="preserve">rather </w:t>
      </w:r>
      <w:r w:rsidR="004E1DB9" w:rsidRPr="00F11488">
        <w:rPr>
          <w:rFonts w:ascii="Helvetica" w:hAnsi="Helvetica"/>
          <w:sz w:val="22"/>
          <w:szCs w:val="22"/>
          <w:lang w:val="en-US"/>
        </w:rPr>
        <w:t xml:space="preserve">make the process of understanding </w:t>
      </w:r>
      <w:r w:rsidR="004E1DB9" w:rsidRPr="00F11488">
        <w:rPr>
          <w:rFonts w:ascii="Helvetica" w:hAnsi="Helvetica"/>
          <w:sz w:val="22"/>
          <w:szCs w:val="22"/>
          <w:lang w:val="en-US"/>
        </w:rPr>
        <w:lastRenderedPageBreak/>
        <w:t xml:space="preserve">how the code in the project is structured as mild, pleasing, and, most importantly, fast as humanly possible. </w:t>
      </w:r>
    </w:p>
    <w:p w14:paraId="70BCE8D2" w14:textId="2B0EB684" w:rsidR="00251D76" w:rsidRPr="00F11488" w:rsidRDefault="00251D76" w:rsidP="00251D76">
      <w:pPr>
        <w:pStyle w:val="a6"/>
        <w:numPr>
          <w:ilvl w:val="0"/>
          <w:numId w:val="14"/>
        </w:numPr>
        <w:rPr>
          <w:rFonts w:ascii="Helvetica" w:hAnsi="Helvetica"/>
          <w:sz w:val="22"/>
          <w:szCs w:val="22"/>
          <w:lang w:val="en-US"/>
        </w:rPr>
      </w:pPr>
      <w:r w:rsidRPr="00F11488">
        <w:rPr>
          <w:rFonts w:ascii="Helvetica" w:hAnsi="Helvetica"/>
          <w:sz w:val="22"/>
          <w:szCs w:val="22"/>
          <w:lang w:val="en-US"/>
        </w:rPr>
        <w:t>Teamwork. Many programmers working on the same project may introduce additional complexity to the codebase. The teammates will need to understand each other’s code in order for them to work as one code module. This takes time and we are proposing to minimize it, as well.</w:t>
      </w:r>
    </w:p>
    <w:p w14:paraId="7FC68EDE" w14:textId="3E4472E0" w:rsidR="00251D76" w:rsidRPr="00F11488" w:rsidRDefault="00251D76" w:rsidP="00251D76">
      <w:pPr>
        <w:pStyle w:val="a6"/>
        <w:numPr>
          <w:ilvl w:val="0"/>
          <w:numId w:val="14"/>
        </w:numPr>
        <w:rPr>
          <w:rFonts w:ascii="Helvetica" w:hAnsi="Helvetica"/>
          <w:sz w:val="22"/>
          <w:szCs w:val="22"/>
          <w:lang w:val="en-US"/>
        </w:rPr>
      </w:pPr>
      <w:r w:rsidRPr="00F11488">
        <w:rPr>
          <w:rFonts w:ascii="Helvetica" w:hAnsi="Helvetica"/>
          <w:sz w:val="22"/>
          <w:szCs w:val="22"/>
          <w:lang w:val="en-US"/>
        </w:rPr>
        <w:t>Legacy. The system may get so complex, that over time even the programmer who wrote a particular piece of code may not understand what it does.</w:t>
      </w:r>
    </w:p>
    <w:p w14:paraId="5A0BC185" w14:textId="77777777" w:rsidR="00447819" w:rsidRDefault="00447819" w:rsidP="00266971">
      <w:pPr>
        <w:rPr>
          <w:rFonts w:ascii="Helvetica" w:hAnsi="Helvetica"/>
          <w:sz w:val="22"/>
          <w:szCs w:val="22"/>
          <w:lang w:val="en-US"/>
        </w:rPr>
      </w:pPr>
    </w:p>
    <w:p w14:paraId="46515708" w14:textId="767F50F9" w:rsidR="00456C14" w:rsidRPr="00F11488" w:rsidRDefault="00456C14" w:rsidP="00266971">
      <w:pPr>
        <w:rPr>
          <w:rFonts w:ascii="Helvetica" w:hAnsi="Helvetica"/>
          <w:sz w:val="22"/>
          <w:szCs w:val="22"/>
          <w:lang w:val="en-US"/>
        </w:rPr>
      </w:pPr>
      <w:r w:rsidRPr="00F11488">
        <w:rPr>
          <w:rFonts w:ascii="Helvetica" w:hAnsi="Helvetica"/>
          <w:sz w:val="22"/>
          <w:szCs w:val="22"/>
          <w:lang w:val="en-US"/>
        </w:rPr>
        <w:t xml:space="preserve">So, this is why people started to visualize their code. </w:t>
      </w:r>
      <w:r w:rsidR="00D86374" w:rsidRPr="00F11488">
        <w:rPr>
          <w:rFonts w:ascii="Helvetica" w:hAnsi="Helvetica"/>
          <w:sz w:val="22"/>
          <w:szCs w:val="22"/>
          <w:lang w:val="en-US"/>
        </w:rPr>
        <w:t xml:space="preserve">There are many ways to visually represent </w:t>
      </w:r>
      <w:r w:rsidR="00447819">
        <w:rPr>
          <w:rFonts w:ascii="Helvetica" w:hAnsi="Helvetica"/>
          <w:sz w:val="22"/>
          <w:szCs w:val="22"/>
          <w:lang w:val="en-US"/>
        </w:rPr>
        <w:t>a</w:t>
      </w:r>
      <w:r w:rsidR="00D86374" w:rsidRPr="00F11488">
        <w:rPr>
          <w:rFonts w:ascii="Helvetica" w:hAnsi="Helvetica"/>
          <w:sz w:val="22"/>
          <w:szCs w:val="22"/>
          <w:lang w:val="en-US"/>
        </w:rPr>
        <w:t xml:space="preserve"> codebase: from project tree navigation to UML and class inheritance diagrams. There are also ways to represent the function call stack, which allows for a better debugging experience. All of them aim to better the comprehension of the codebase as well as to decrease the time (and subsequently cost of development) needed to</w:t>
      </w:r>
      <w:r w:rsidR="00301D67" w:rsidRPr="00F11488">
        <w:rPr>
          <w:rFonts w:ascii="Helvetica" w:hAnsi="Helvetica"/>
          <w:sz w:val="22"/>
          <w:szCs w:val="22"/>
          <w:lang w:val="en-US"/>
        </w:rPr>
        <w:t xml:space="preserve"> fully</w:t>
      </w:r>
      <w:r w:rsidR="008C5732" w:rsidRPr="00F11488">
        <w:rPr>
          <w:rFonts w:ascii="Helvetica" w:hAnsi="Helvetica"/>
          <w:sz w:val="22"/>
          <w:szCs w:val="22"/>
          <w:lang w:val="en-US"/>
        </w:rPr>
        <w:t xml:space="preserve"> dive</w:t>
      </w:r>
      <w:r w:rsidR="00301D67" w:rsidRPr="00F11488">
        <w:rPr>
          <w:rFonts w:ascii="Helvetica" w:hAnsi="Helvetica"/>
          <w:sz w:val="22"/>
          <w:szCs w:val="22"/>
          <w:lang w:val="en-US"/>
        </w:rPr>
        <w:t xml:space="preserve"> into the</w:t>
      </w:r>
      <w:r w:rsidR="008C5732" w:rsidRPr="00F11488">
        <w:rPr>
          <w:rFonts w:ascii="Helvetica" w:hAnsi="Helvetica"/>
          <w:sz w:val="22"/>
          <w:szCs w:val="22"/>
          <w:lang w:val="en-US"/>
        </w:rPr>
        <w:t xml:space="preserve"> project</w:t>
      </w:r>
      <w:r w:rsidR="00301D67" w:rsidRPr="00F11488">
        <w:rPr>
          <w:rFonts w:ascii="Helvetica" w:hAnsi="Helvetica"/>
          <w:sz w:val="22"/>
          <w:szCs w:val="22"/>
          <w:lang w:val="en-US"/>
        </w:rPr>
        <w:t xml:space="preserve"> code.</w:t>
      </w:r>
    </w:p>
    <w:p w14:paraId="665FE30F" w14:textId="77777777" w:rsidR="00456C14" w:rsidRPr="00F11488" w:rsidRDefault="00456C14" w:rsidP="00944E49">
      <w:pPr>
        <w:rPr>
          <w:rFonts w:ascii="Helvetica" w:hAnsi="Helvetica"/>
          <w:sz w:val="22"/>
          <w:szCs w:val="22"/>
          <w:lang w:val="en-US"/>
        </w:rPr>
      </w:pPr>
    </w:p>
    <w:p w14:paraId="54B81708" w14:textId="4E5EEE0A" w:rsidR="004E1DB9" w:rsidRPr="00F11488" w:rsidRDefault="004E1DB9" w:rsidP="004E1DB9">
      <w:pPr>
        <w:rPr>
          <w:rFonts w:ascii="Helvetica" w:hAnsi="Helvetica"/>
          <w:b/>
          <w:bCs/>
          <w:sz w:val="22"/>
          <w:szCs w:val="22"/>
          <w:lang w:val="en-US"/>
        </w:rPr>
      </w:pPr>
      <w:r w:rsidRPr="00F11488">
        <w:rPr>
          <w:rFonts w:ascii="Helvetica" w:hAnsi="Helvetica"/>
          <w:b/>
          <w:bCs/>
          <w:sz w:val="22"/>
          <w:szCs w:val="22"/>
          <w:lang w:val="en-US"/>
        </w:rPr>
        <w:t>Task description</w:t>
      </w:r>
    </w:p>
    <w:p w14:paraId="2ADEDB89" w14:textId="0D525CB1" w:rsidR="00763F9C" w:rsidRPr="00F11488" w:rsidRDefault="00944E49" w:rsidP="003C0E89">
      <w:pPr>
        <w:rPr>
          <w:rFonts w:ascii="Helvetica" w:hAnsi="Helvetica"/>
          <w:sz w:val="22"/>
          <w:szCs w:val="22"/>
          <w:lang w:val="en-US"/>
        </w:rPr>
      </w:pPr>
      <w:r w:rsidRPr="00944E49">
        <w:rPr>
          <w:rFonts w:ascii="Helvetica" w:hAnsi="Helvetica"/>
          <w:sz w:val="22"/>
          <w:szCs w:val="22"/>
          <w:lang w:val="en-US"/>
        </w:rPr>
        <w:t>The goal for this research is to build a fully autonomous, stand-alone application called DartBoard that should be able to generate an HTML document from a project written using the Dart/Flutter stack</w:t>
      </w:r>
      <w:r w:rsidR="00763F9C" w:rsidRPr="00F11488">
        <w:rPr>
          <w:rFonts w:ascii="Helvetica" w:hAnsi="Helvetica"/>
          <w:sz w:val="22"/>
          <w:szCs w:val="22"/>
          <w:lang w:val="en-US"/>
        </w:rPr>
        <w:t>. This HTML document should be generated from the existing source code and provide tooling necessary for the visual aid that a programmer most frequently needs while developing a project. Such tooling should include syntax highlighting, jumping to variable and function declarations and other features described in the Functional Requirements section of this paper. The application takes in a path to the source code of the project being analyzed and produces an HTML document</w:t>
      </w:r>
      <w:r w:rsidR="00341201" w:rsidRPr="00F11488">
        <w:rPr>
          <w:rFonts w:ascii="Helvetica" w:hAnsi="Helvetica"/>
          <w:sz w:val="22"/>
          <w:szCs w:val="22"/>
          <w:lang w:val="en-US"/>
        </w:rPr>
        <w:t xml:space="preserve"> described above. The application should be available to be spun on a web-server as well as in the console of the end-user.</w:t>
      </w:r>
    </w:p>
    <w:p w14:paraId="0B75A5A0" w14:textId="77777777" w:rsidR="00763F9C" w:rsidRPr="00F11488" w:rsidRDefault="00763F9C" w:rsidP="004E1DB9">
      <w:pPr>
        <w:rPr>
          <w:rFonts w:ascii="Helvetica" w:hAnsi="Helvetica"/>
          <w:sz w:val="22"/>
          <w:szCs w:val="22"/>
          <w:lang w:val="en-US"/>
        </w:rPr>
      </w:pPr>
    </w:p>
    <w:p w14:paraId="66CC0D8B" w14:textId="7BAD7DBB" w:rsidR="00763F9C" w:rsidRPr="00F11488" w:rsidRDefault="004E1DB9">
      <w:pPr>
        <w:rPr>
          <w:rFonts w:ascii="Helvetica" w:hAnsi="Helvetica"/>
          <w:b/>
          <w:bCs/>
          <w:sz w:val="22"/>
          <w:szCs w:val="22"/>
          <w:lang w:val="en-US"/>
        </w:rPr>
      </w:pPr>
      <w:r w:rsidRPr="00F11488">
        <w:rPr>
          <w:rFonts w:ascii="Helvetica" w:hAnsi="Helvetica"/>
          <w:b/>
          <w:bCs/>
          <w:sz w:val="22"/>
          <w:szCs w:val="22"/>
          <w:lang w:val="en-US"/>
        </w:rPr>
        <w:t xml:space="preserve">Applicability </w:t>
      </w:r>
    </w:p>
    <w:p w14:paraId="30E858C7" w14:textId="623F4B40" w:rsidR="003C0E89" w:rsidRDefault="00944E49">
      <w:pPr>
        <w:rPr>
          <w:rFonts w:ascii="Helvetica" w:hAnsi="Helvetica"/>
          <w:sz w:val="22"/>
          <w:szCs w:val="22"/>
          <w:lang w:val="en-US"/>
        </w:rPr>
      </w:pPr>
      <w:r w:rsidRPr="00944E49">
        <w:rPr>
          <w:rFonts w:ascii="Helvetica" w:hAnsi="Helvetica"/>
          <w:sz w:val="22"/>
          <w:szCs w:val="22"/>
          <w:lang w:val="en-US"/>
        </w:rPr>
        <w:t>The final</w:t>
      </w:r>
      <w:r w:rsidR="00447819">
        <w:rPr>
          <w:rFonts w:ascii="Helvetica" w:hAnsi="Helvetica"/>
          <w:sz w:val="22"/>
          <w:szCs w:val="22"/>
          <w:lang w:val="en-US"/>
        </w:rPr>
        <w:t xml:space="preserve"> application</w:t>
      </w:r>
      <w:r w:rsidRPr="00944E49">
        <w:rPr>
          <w:rFonts w:ascii="Helvetica" w:hAnsi="Helvetica"/>
          <w:sz w:val="22"/>
          <w:szCs w:val="22"/>
          <w:lang w:val="en-US"/>
        </w:rPr>
        <w:t xml:space="preserve"> is going to be useful for programmers to review other programmers' code, providing a lightweight and efficient solution for code analysis and visualization</w:t>
      </w:r>
      <w:r w:rsidR="00341201" w:rsidRPr="00F11488">
        <w:rPr>
          <w:rFonts w:ascii="Helvetica" w:hAnsi="Helvetica"/>
          <w:sz w:val="22"/>
          <w:szCs w:val="22"/>
          <w:lang w:val="en-US"/>
        </w:rPr>
        <w:t>. The tool highlights the different code entities based on their syntactic</w:t>
      </w:r>
      <w:r w:rsidR="003C0E89" w:rsidRPr="00F11488">
        <w:rPr>
          <w:rFonts w:ascii="Helvetica" w:hAnsi="Helvetica"/>
          <w:sz w:val="22"/>
          <w:szCs w:val="22"/>
          <w:lang w:val="en-US"/>
        </w:rPr>
        <w:t xml:space="preserve"> </w:t>
      </w:r>
      <w:r w:rsidR="00341201" w:rsidRPr="00F11488">
        <w:rPr>
          <w:rFonts w:ascii="Helvetica" w:hAnsi="Helvetica"/>
          <w:sz w:val="22"/>
          <w:szCs w:val="22"/>
          <w:lang w:val="en-US"/>
        </w:rPr>
        <w:t>and semantic</w:t>
      </w:r>
      <w:r w:rsidR="003C0E89" w:rsidRPr="00F11488">
        <w:rPr>
          <w:rFonts w:ascii="Helvetica" w:hAnsi="Helvetica"/>
          <w:sz w:val="22"/>
          <w:szCs w:val="22"/>
          <w:lang w:val="en-US"/>
        </w:rPr>
        <w:t xml:space="preserve"> role (data types in red, variable identifiers in blue, for example). The constructed HTML will consist of tags that, in case of </w:t>
      </w:r>
      <w:r w:rsidR="00930F4A" w:rsidRPr="00F11488">
        <w:rPr>
          <w:rFonts w:ascii="Helvetica" w:hAnsi="Helvetica"/>
          <w:sz w:val="22"/>
          <w:szCs w:val="22"/>
          <w:lang w:val="en-US"/>
        </w:rPr>
        <w:t xml:space="preserve">a </w:t>
      </w:r>
      <w:r w:rsidR="003C0E89" w:rsidRPr="00F11488">
        <w:rPr>
          <w:rFonts w:ascii="Helvetica" w:hAnsi="Helvetica"/>
          <w:sz w:val="22"/>
          <w:szCs w:val="22"/>
          <w:lang w:val="en-US"/>
        </w:rPr>
        <w:t>variable</w:t>
      </w:r>
      <w:r w:rsidR="00930F4A" w:rsidRPr="00F11488">
        <w:rPr>
          <w:rFonts w:ascii="Helvetica" w:hAnsi="Helvetica"/>
          <w:sz w:val="22"/>
          <w:szCs w:val="22"/>
          <w:lang w:val="en-US"/>
        </w:rPr>
        <w:t xml:space="preserve"> usage</w:t>
      </w:r>
      <w:r w:rsidR="003C0E89" w:rsidRPr="00F11488">
        <w:rPr>
          <w:rFonts w:ascii="Helvetica" w:hAnsi="Helvetica"/>
          <w:sz w:val="22"/>
          <w:szCs w:val="22"/>
          <w:lang w:val="en-US"/>
        </w:rPr>
        <w:t xml:space="preserve">, wrap the variable and link to </w:t>
      </w:r>
      <w:r w:rsidR="00447819">
        <w:rPr>
          <w:rFonts w:ascii="Helvetica" w:hAnsi="Helvetica"/>
          <w:sz w:val="22"/>
          <w:szCs w:val="22"/>
          <w:lang w:val="en-US"/>
        </w:rPr>
        <w:t>its</w:t>
      </w:r>
      <w:r w:rsidR="003C0E89" w:rsidRPr="00F11488">
        <w:rPr>
          <w:rFonts w:ascii="Helvetica" w:hAnsi="Helvetica"/>
          <w:sz w:val="22"/>
          <w:szCs w:val="22"/>
          <w:lang w:val="en-US"/>
        </w:rPr>
        <w:t xml:space="preserve"> declaration. The proposed solution requires less </w:t>
      </w:r>
      <w:r w:rsidR="00930F4A" w:rsidRPr="00F11488">
        <w:rPr>
          <w:rFonts w:ascii="Helvetica" w:hAnsi="Helvetica"/>
          <w:sz w:val="22"/>
          <w:szCs w:val="22"/>
          <w:lang w:val="en-US"/>
        </w:rPr>
        <w:t>computations (therefore, time and cost)</w:t>
      </w:r>
      <w:r w:rsidR="003C0E89" w:rsidRPr="00F11488">
        <w:rPr>
          <w:rFonts w:ascii="Helvetica" w:hAnsi="Helvetica"/>
          <w:sz w:val="22"/>
          <w:szCs w:val="22"/>
          <w:lang w:val="en-US"/>
        </w:rPr>
        <w:t xml:space="preserve"> to generate the HTML </w:t>
      </w:r>
      <w:r w:rsidR="00930F4A" w:rsidRPr="00F11488">
        <w:rPr>
          <w:rFonts w:ascii="Helvetica" w:hAnsi="Helvetica"/>
          <w:sz w:val="22"/>
          <w:szCs w:val="22"/>
          <w:lang w:val="en-US"/>
        </w:rPr>
        <w:t>than to spin up a whole IDE, all the processes of the IDE, etc. The document is only generated once, when the end-user launches DartBoard. The whole HTML is then ready to be sent to who</w:t>
      </w:r>
      <w:r>
        <w:rPr>
          <w:rFonts w:ascii="Helvetica" w:hAnsi="Helvetica"/>
          <w:sz w:val="22"/>
          <w:szCs w:val="22"/>
          <w:lang w:val="en-US"/>
        </w:rPr>
        <w:t>m</w:t>
      </w:r>
      <w:r w:rsidR="00930F4A" w:rsidRPr="00F11488">
        <w:rPr>
          <w:rFonts w:ascii="Helvetica" w:hAnsi="Helvetica"/>
          <w:sz w:val="22"/>
          <w:szCs w:val="22"/>
          <w:lang w:val="en-US"/>
        </w:rPr>
        <w:t>ever and operated under almost any conditions, no matter online or offline.</w:t>
      </w:r>
    </w:p>
    <w:p w14:paraId="108CB509" w14:textId="77777777" w:rsidR="00944E49" w:rsidRDefault="00944E49">
      <w:pPr>
        <w:rPr>
          <w:rFonts w:ascii="Helvetica" w:hAnsi="Helvetica"/>
          <w:sz w:val="22"/>
          <w:szCs w:val="22"/>
          <w:lang w:val="en-US"/>
        </w:rPr>
      </w:pPr>
    </w:p>
    <w:p w14:paraId="2C7ED4C8" w14:textId="77777777" w:rsidR="00944E49" w:rsidRPr="00944E49" w:rsidRDefault="00944E49" w:rsidP="00944E49">
      <w:pPr>
        <w:rPr>
          <w:rFonts w:ascii="Helvetica" w:hAnsi="Helvetica"/>
          <w:b/>
          <w:bCs/>
          <w:sz w:val="22"/>
          <w:szCs w:val="22"/>
          <w:lang w:val="en-US"/>
        </w:rPr>
      </w:pPr>
      <w:r w:rsidRPr="00944E49">
        <w:rPr>
          <w:rFonts w:ascii="Helvetica" w:hAnsi="Helvetica"/>
          <w:b/>
          <w:bCs/>
          <w:sz w:val="22"/>
          <w:szCs w:val="22"/>
          <w:lang w:val="en-US"/>
        </w:rPr>
        <w:t>Thesis context</w:t>
      </w:r>
    </w:p>
    <w:p w14:paraId="702CA9CC" w14:textId="0FA29DF7" w:rsidR="00944E49" w:rsidRPr="00F11488" w:rsidRDefault="00944E49" w:rsidP="00944E49">
      <w:pPr>
        <w:rPr>
          <w:rFonts w:ascii="Helvetica" w:hAnsi="Helvetica"/>
          <w:sz w:val="22"/>
          <w:szCs w:val="22"/>
          <w:lang w:val="en-US"/>
        </w:rPr>
      </w:pPr>
      <w:r w:rsidRPr="00944E49">
        <w:rPr>
          <w:rFonts w:ascii="Helvetica" w:hAnsi="Helvetica"/>
          <w:sz w:val="22"/>
          <w:szCs w:val="22"/>
          <w:lang w:val="en-US"/>
        </w:rPr>
        <w:t>The following chapters will describe the methodology used to develop DartBoard, the evaluation of its effectiveness and usability.</w:t>
      </w:r>
    </w:p>
    <w:p w14:paraId="7144A12D" w14:textId="70E8236C" w:rsidR="008D69C3" w:rsidRPr="00F11488" w:rsidRDefault="008D69C3">
      <w:pPr>
        <w:rPr>
          <w:rFonts w:ascii="Helvetica" w:hAnsi="Helvetica"/>
          <w:sz w:val="22"/>
          <w:szCs w:val="22"/>
          <w:lang w:val="en-US"/>
        </w:rPr>
      </w:pPr>
    </w:p>
    <w:p w14:paraId="00838C08" w14:textId="71C69059" w:rsidR="000F273F" w:rsidRPr="00F11488" w:rsidRDefault="000F273F" w:rsidP="00125F36">
      <w:pPr>
        <w:pStyle w:val="a6"/>
        <w:numPr>
          <w:ilvl w:val="0"/>
          <w:numId w:val="16"/>
        </w:numPr>
        <w:rPr>
          <w:rFonts w:ascii="Helvetica" w:hAnsi="Helvetica"/>
          <w:b/>
          <w:bCs/>
          <w:sz w:val="28"/>
          <w:szCs w:val="28"/>
          <w:lang w:val="en-US"/>
        </w:rPr>
      </w:pPr>
      <w:r w:rsidRPr="00F11488">
        <w:rPr>
          <w:rFonts w:ascii="Helvetica" w:hAnsi="Helvetica"/>
          <w:b/>
          <w:bCs/>
          <w:sz w:val="28"/>
          <w:szCs w:val="28"/>
          <w:lang w:val="en-US"/>
        </w:rPr>
        <w:t xml:space="preserve">Literature Review </w:t>
      </w:r>
    </w:p>
    <w:p w14:paraId="519FACE0" w14:textId="77777777" w:rsidR="000F273F" w:rsidRPr="00F11488" w:rsidRDefault="000F273F" w:rsidP="000F273F">
      <w:pPr>
        <w:rPr>
          <w:rFonts w:ascii="Helvetica" w:hAnsi="Helvetica"/>
          <w:sz w:val="22"/>
          <w:szCs w:val="22"/>
          <w:lang w:val="en-US"/>
        </w:rPr>
      </w:pPr>
      <w:r w:rsidRPr="00F11488">
        <w:rPr>
          <w:rFonts w:ascii="Helvetica" w:hAnsi="Helvetica"/>
          <w:sz w:val="22"/>
          <w:szCs w:val="22"/>
          <w:lang w:val="en-US"/>
        </w:rPr>
        <w:t xml:space="preserve"> </w:t>
      </w:r>
    </w:p>
    <w:p w14:paraId="59DAF73B" w14:textId="77777777" w:rsidR="00751C1F" w:rsidRPr="00751C1F" w:rsidRDefault="00751C1F" w:rsidP="00751C1F">
      <w:pPr>
        <w:rPr>
          <w:rFonts w:ascii="Helvetica" w:hAnsi="Helvetica"/>
          <w:sz w:val="22"/>
          <w:szCs w:val="22"/>
          <w:lang w:val="en-US"/>
        </w:rPr>
      </w:pPr>
      <w:r w:rsidRPr="00751C1F">
        <w:rPr>
          <w:rFonts w:ascii="Helvetica" w:hAnsi="Helvetica"/>
          <w:sz w:val="22"/>
          <w:szCs w:val="22"/>
          <w:lang w:val="en-US"/>
        </w:rPr>
        <w:t>This chapter reviews the existing literature relevant to our research, focusing on code visualization, source code analysis, and code/markup generation. It aims to provide a comprehensive understanding of the current state-of-the-art in these areas and identify how they inform the development of the DartBoard tool.</w:t>
      </w:r>
    </w:p>
    <w:p w14:paraId="404B6AA0" w14:textId="77777777" w:rsidR="00751C1F" w:rsidRPr="00751C1F" w:rsidRDefault="00751C1F" w:rsidP="00751C1F">
      <w:pPr>
        <w:rPr>
          <w:rFonts w:ascii="Helvetica" w:hAnsi="Helvetica"/>
          <w:sz w:val="22"/>
          <w:szCs w:val="22"/>
          <w:lang w:val="en-US"/>
        </w:rPr>
      </w:pPr>
    </w:p>
    <w:p w14:paraId="28464DF3" w14:textId="0F4C1359" w:rsidR="00751C1F" w:rsidRPr="00751C1F" w:rsidRDefault="00751C1F" w:rsidP="00751C1F">
      <w:pPr>
        <w:rPr>
          <w:rFonts w:ascii="Helvetica" w:hAnsi="Helvetica"/>
          <w:sz w:val="22"/>
          <w:szCs w:val="22"/>
          <w:lang w:val="en-US"/>
        </w:rPr>
      </w:pPr>
      <w:r w:rsidRPr="00751C1F">
        <w:rPr>
          <w:rFonts w:ascii="Helvetica" w:hAnsi="Helvetica"/>
          <w:sz w:val="22"/>
          <w:szCs w:val="22"/>
          <w:lang w:val="en-US"/>
        </w:rPr>
        <w:t>As Code Visualization is a creative and broad topic, we want to specify our area of work. For our purposes, we will need to be able to work with the abstract syntax tree (AST)</w:t>
      </w:r>
      <w:r w:rsidR="00D33069">
        <w:rPr>
          <w:rFonts w:ascii="Helvetica" w:hAnsi="Helvetica"/>
          <w:sz w:val="22"/>
          <w:szCs w:val="22"/>
          <w:lang w:val="en-US"/>
        </w:rPr>
        <w:t xml:space="preserve">, </w:t>
      </w:r>
      <w:r w:rsidRPr="00751C1F">
        <w:rPr>
          <w:rFonts w:ascii="Helvetica" w:hAnsi="Helvetica"/>
          <w:sz w:val="22"/>
          <w:szCs w:val="22"/>
          <w:lang w:val="en-US"/>
        </w:rPr>
        <w:t>scoping calculus theory [3]</w:t>
      </w:r>
      <w:r w:rsidR="00D33069">
        <w:rPr>
          <w:rFonts w:ascii="Helvetica" w:hAnsi="Helvetica"/>
          <w:sz w:val="22"/>
          <w:szCs w:val="22"/>
          <w:lang w:val="en-US"/>
        </w:rPr>
        <w:t>,</w:t>
      </w:r>
      <w:r w:rsidRPr="00751C1F">
        <w:rPr>
          <w:rFonts w:ascii="Helvetica" w:hAnsi="Helvetica"/>
          <w:sz w:val="22"/>
          <w:szCs w:val="22"/>
          <w:lang w:val="en-US"/>
        </w:rPr>
        <w:t xml:space="preserve"> and explore different visualization techniques and tools available at the moment [4].</w:t>
      </w:r>
    </w:p>
    <w:p w14:paraId="2C29243E" w14:textId="77777777" w:rsidR="00751C1F" w:rsidRPr="00751C1F" w:rsidRDefault="00751C1F" w:rsidP="00751C1F">
      <w:pPr>
        <w:rPr>
          <w:rFonts w:ascii="Helvetica" w:hAnsi="Helvetica"/>
          <w:sz w:val="22"/>
          <w:szCs w:val="22"/>
          <w:lang w:val="en-US"/>
        </w:rPr>
      </w:pPr>
    </w:p>
    <w:p w14:paraId="3B1E0597" w14:textId="41602482" w:rsidR="00692FF9" w:rsidRDefault="00751C1F" w:rsidP="00751C1F">
      <w:pPr>
        <w:rPr>
          <w:rFonts w:ascii="Helvetica" w:hAnsi="Helvetica"/>
          <w:sz w:val="22"/>
          <w:szCs w:val="22"/>
          <w:lang w:val="en-US"/>
        </w:rPr>
      </w:pPr>
      <w:r w:rsidRPr="00751C1F">
        <w:rPr>
          <w:rFonts w:ascii="Helvetica" w:hAnsi="Helvetica"/>
          <w:sz w:val="22"/>
          <w:szCs w:val="22"/>
          <w:lang w:val="en-US"/>
        </w:rPr>
        <w:t xml:space="preserve">This part is divided into the following sections. Section 2.1 describes the problem of visualization and puts our study in context with the other papers in the field. Section 2.2 presents an </w:t>
      </w:r>
      <w:r w:rsidRPr="00751C1F">
        <w:rPr>
          <w:rFonts w:ascii="Helvetica" w:hAnsi="Helvetica"/>
          <w:sz w:val="22"/>
          <w:szCs w:val="22"/>
          <w:lang w:val="en-US"/>
        </w:rPr>
        <w:lastRenderedPageBreak/>
        <w:t>overview of analysis methods and everything that has to do with source code analysis. Section 2.3 elaborates on the visualization part of the project research, different approaches to visualization, etc. Section 2.4 discusses the problem of code/markup generation and how it relates to our area of work.</w:t>
      </w:r>
    </w:p>
    <w:p w14:paraId="24E4C81E" w14:textId="77777777" w:rsidR="00751C1F" w:rsidRPr="00F11488" w:rsidRDefault="00751C1F" w:rsidP="00751C1F">
      <w:pPr>
        <w:rPr>
          <w:rFonts w:ascii="Helvetica" w:hAnsi="Helvetica"/>
          <w:sz w:val="22"/>
          <w:szCs w:val="22"/>
          <w:lang w:val="en-US"/>
        </w:rPr>
      </w:pPr>
    </w:p>
    <w:p w14:paraId="50E87335" w14:textId="77777777"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 xml:space="preserve">2.1 Overview </w:t>
      </w:r>
    </w:p>
    <w:p w14:paraId="00988CDA"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77603D71" w14:textId="5AE4C55C" w:rsidR="00692FF9" w:rsidRPr="00F11488" w:rsidRDefault="00751C1F" w:rsidP="00692FF9">
      <w:pPr>
        <w:rPr>
          <w:rFonts w:ascii="Helvetica" w:hAnsi="Helvetica"/>
          <w:sz w:val="22"/>
          <w:szCs w:val="22"/>
          <w:lang w:val="en-US"/>
        </w:rPr>
      </w:pPr>
      <w:r w:rsidRPr="00751C1F">
        <w:rPr>
          <w:rFonts w:ascii="Helvetica" w:hAnsi="Helvetica"/>
          <w:sz w:val="22"/>
          <w:szCs w:val="22"/>
          <w:lang w:val="en-US"/>
        </w:rPr>
        <w:t>Numerous research has been conducted on the topic, studying different approaches to software visualization, such as Line Representation [1], to the right of the screen of the code editor that shows what the file code looks like, zoomed out.</w:t>
      </w:r>
      <w:r w:rsidR="00692FF9" w:rsidRPr="00F11488">
        <w:rPr>
          <w:rFonts w:ascii="Helvetica" w:hAnsi="Helvetica"/>
          <w:sz w:val="22"/>
          <w:szCs w:val="22"/>
          <w:lang w:val="en-US"/>
        </w:rPr>
        <w:t xml:space="preserve"> A variant of this approach may be seen in many popular text/code editors by default or using plug-ins: for example, in VS Code or Sublime Text. Another visualization technique may be the Summary Representation tool [1] that gives the bird’s eye view on the codebase and allows the end-user (the programmer) to see where and how old each of the components of their system is</w:t>
      </w:r>
      <w:r w:rsidR="00D33069">
        <w:rPr>
          <w:rFonts w:ascii="Helvetica" w:hAnsi="Helvetica"/>
          <w:sz w:val="22"/>
          <w:szCs w:val="22"/>
          <w:lang w:val="en-US"/>
        </w:rPr>
        <w:t xml:space="preserve"> [</w:t>
      </w:r>
      <w:r w:rsidR="00D33069">
        <w:rPr>
          <w:rFonts w:ascii="Helvetica" w:hAnsi="Helvetica"/>
          <w:sz w:val="22"/>
          <w:szCs w:val="22"/>
        </w:rPr>
        <w:t>вставить</w:t>
      </w:r>
      <w:r w:rsidR="00D33069" w:rsidRPr="00D33069">
        <w:rPr>
          <w:rFonts w:ascii="Helvetica" w:hAnsi="Helvetica"/>
          <w:sz w:val="22"/>
          <w:szCs w:val="22"/>
          <w:lang w:val="en-US"/>
        </w:rPr>
        <w:t xml:space="preserve"> </w:t>
      </w:r>
      <w:r w:rsidR="00D33069">
        <w:rPr>
          <w:rFonts w:ascii="Helvetica" w:hAnsi="Helvetica"/>
          <w:sz w:val="22"/>
          <w:szCs w:val="22"/>
        </w:rPr>
        <w:t>пейпер</w:t>
      </w:r>
      <w:r w:rsidR="00D33069" w:rsidRPr="00D33069">
        <w:rPr>
          <w:rFonts w:ascii="Helvetica" w:hAnsi="Helvetica"/>
          <w:sz w:val="22"/>
          <w:szCs w:val="22"/>
          <w:lang w:val="en-US"/>
        </w:rPr>
        <w:t xml:space="preserve"> </w:t>
      </w:r>
      <w:r w:rsidR="00D33069">
        <w:rPr>
          <w:rFonts w:ascii="Helvetica" w:hAnsi="Helvetica"/>
          <w:sz w:val="22"/>
          <w:szCs w:val="22"/>
        </w:rPr>
        <w:t>Алексея</w:t>
      </w:r>
      <w:r w:rsidR="00D33069">
        <w:rPr>
          <w:rFonts w:ascii="Helvetica" w:hAnsi="Helvetica"/>
          <w:sz w:val="22"/>
          <w:szCs w:val="22"/>
          <w:lang w:val="en-US"/>
        </w:rPr>
        <w:t>]</w:t>
      </w:r>
      <w:r w:rsidR="00692FF9" w:rsidRPr="00F11488">
        <w:rPr>
          <w:rFonts w:ascii="Helvetica" w:hAnsi="Helvetica"/>
          <w:sz w:val="22"/>
          <w:szCs w:val="22"/>
          <w:lang w:val="en-US"/>
        </w:rPr>
        <w:t>. Alternatively, even 3D code visualization tools exist, such as Code Park [5], that aim to represent the codebase of a software system in 3-dimensional space for better immersion and comprehensiveness. All these methods and approaches aim to give the programmer a complete picture of what is happening with their code, providing as much simplification</w:t>
      </w:r>
      <w:r w:rsidR="00D33069">
        <w:rPr>
          <w:rFonts w:ascii="Helvetica" w:hAnsi="Helvetica"/>
          <w:sz w:val="22"/>
          <w:szCs w:val="22"/>
          <w:lang w:val="en-US"/>
        </w:rPr>
        <w:t xml:space="preserve"> and understanding of the codebase</w:t>
      </w:r>
      <w:r w:rsidR="00692FF9" w:rsidRPr="00F11488">
        <w:rPr>
          <w:rFonts w:ascii="Helvetica" w:hAnsi="Helvetica"/>
          <w:sz w:val="22"/>
          <w:szCs w:val="22"/>
          <w:lang w:val="en-US"/>
        </w:rPr>
        <w:t xml:space="preserve"> as possible. </w:t>
      </w:r>
    </w:p>
    <w:p w14:paraId="4222055F" w14:textId="2B4D1B85" w:rsidR="00692FF9" w:rsidRPr="00F11488" w:rsidRDefault="00692FF9" w:rsidP="00692FF9">
      <w:pPr>
        <w:rPr>
          <w:rFonts w:ascii="Helvetica" w:hAnsi="Helvetica"/>
          <w:sz w:val="22"/>
          <w:szCs w:val="22"/>
          <w:lang w:val="en-US"/>
        </w:rPr>
      </w:pPr>
    </w:p>
    <w:p w14:paraId="2E34F37E" w14:textId="77777777"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 xml:space="preserve">2.2 Source Code Analysis </w:t>
      </w:r>
    </w:p>
    <w:p w14:paraId="406DE46B"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r w:rsidRPr="00F11488">
        <w:rPr>
          <w:rFonts w:ascii="Helvetica" w:hAnsi="Helvetica"/>
          <w:b/>
          <w:sz w:val="22"/>
          <w:szCs w:val="22"/>
          <w:lang w:val="en-US"/>
        </w:rPr>
        <w:tab/>
        <w:t xml:space="preserve"> </w:t>
      </w:r>
    </w:p>
    <w:p w14:paraId="52E0A6D3" w14:textId="6F215214"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Program</w:t>
      </w:r>
      <w:r w:rsidR="00D33069">
        <w:rPr>
          <w:rFonts w:ascii="Helvetica" w:hAnsi="Helvetica"/>
          <w:sz w:val="22"/>
          <w:szCs w:val="22"/>
          <w:lang w:val="en-US"/>
        </w:rPr>
        <w:t>/</w:t>
      </w:r>
      <w:r w:rsidRPr="00F11488">
        <w:rPr>
          <w:rFonts w:ascii="Helvetica" w:hAnsi="Helvetica"/>
          <w:sz w:val="22"/>
          <w:szCs w:val="22"/>
          <w:lang w:val="en-US"/>
        </w:rPr>
        <w:t>Code analysis is automatically analyzing the source code to improve it and/or find where problems with it</w:t>
      </w:r>
      <w:r w:rsidR="00D33069">
        <w:rPr>
          <w:rFonts w:ascii="Helvetica" w:hAnsi="Helvetica"/>
          <w:sz w:val="22"/>
          <w:szCs w:val="22"/>
          <w:lang w:val="en-US"/>
        </w:rPr>
        <w:t xml:space="preserve"> might arise</w:t>
      </w:r>
      <w:r w:rsidRPr="00F11488">
        <w:rPr>
          <w:rFonts w:ascii="Helvetica" w:hAnsi="Helvetica"/>
          <w:sz w:val="22"/>
          <w:szCs w:val="22"/>
          <w:lang w:val="en-US"/>
        </w:rPr>
        <w:t xml:space="preserve">. </w:t>
      </w:r>
    </w:p>
    <w:p w14:paraId="0F6CD136"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5CA2AEF3" w14:textId="311ABE5E"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These analyzers are utility programs that optimize the program source code and find potential bugs and vulnerabilities. The utilities automatically traverse the codebase in search of fundamental non-runtime errors or provide help writing better code. </w:t>
      </w:r>
      <w:r w:rsidR="00D33069">
        <w:rPr>
          <w:rFonts w:ascii="Helvetica" w:hAnsi="Helvetica"/>
          <w:sz w:val="22"/>
          <w:szCs w:val="22"/>
          <w:lang w:val="en-US"/>
        </w:rPr>
        <w:t xml:space="preserve">An example of the </w:t>
      </w:r>
      <w:r w:rsidRPr="00F11488">
        <w:rPr>
          <w:rFonts w:ascii="Helvetica" w:hAnsi="Helvetica"/>
          <w:sz w:val="22"/>
          <w:szCs w:val="22"/>
          <w:lang w:val="en-US"/>
        </w:rPr>
        <w:t>former, in the case of Dart, is a fully functional utility maintained by the Google team</w:t>
      </w:r>
      <w:r w:rsidR="00D33069">
        <w:rPr>
          <w:rFonts w:ascii="Helvetica" w:hAnsi="Helvetica"/>
          <w:sz w:val="22"/>
          <w:szCs w:val="22"/>
          <w:lang w:val="en-US"/>
        </w:rPr>
        <w:t>,</w:t>
      </w:r>
      <w:r w:rsidRPr="00F11488">
        <w:rPr>
          <w:rFonts w:ascii="Helvetica" w:hAnsi="Helvetica"/>
          <w:sz w:val="22"/>
          <w:szCs w:val="22"/>
          <w:lang w:val="en-US"/>
        </w:rPr>
        <w:t xml:space="preserve"> </w:t>
      </w:r>
      <w:r w:rsidR="00D33069">
        <w:rPr>
          <w:rFonts w:ascii="Helvetica" w:hAnsi="Helvetica"/>
          <w:sz w:val="22"/>
          <w:szCs w:val="22"/>
          <w:lang w:val="en-US"/>
        </w:rPr>
        <w:t xml:space="preserve">called Dart analyze, </w:t>
      </w:r>
      <w:r w:rsidRPr="00F11488">
        <w:rPr>
          <w:rFonts w:ascii="Helvetica" w:hAnsi="Helvetica"/>
          <w:sz w:val="22"/>
          <w:szCs w:val="22"/>
          <w:lang w:val="en-US"/>
        </w:rPr>
        <w:t xml:space="preserve">to make it easier for the end-user to search for errors and bugs statically at the stage of Compilation. The latter is known as Linters and help people comply with the set of strictly defined rules such as Effective Dart. They analyze the AST and find parts of code that do not meet the standards. </w:t>
      </w:r>
    </w:p>
    <w:p w14:paraId="681E922B"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77DA590E" w14:textId="2E1FE0B3"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Program analysis is not only about finding where the problem lies but also </w:t>
      </w:r>
      <w:r w:rsidR="004042EE">
        <w:rPr>
          <w:rFonts w:ascii="Helvetica" w:hAnsi="Helvetica"/>
          <w:sz w:val="22"/>
          <w:szCs w:val="22"/>
          <w:lang w:val="en-US"/>
        </w:rPr>
        <w:t xml:space="preserve">often solves </w:t>
      </w:r>
      <w:r w:rsidRPr="00F11488">
        <w:rPr>
          <w:rFonts w:ascii="Helvetica" w:hAnsi="Helvetica"/>
          <w:sz w:val="22"/>
          <w:szCs w:val="22"/>
          <w:lang w:val="en-US"/>
        </w:rPr>
        <w:t xml:space="preserve">the auto-correction problem. For example, if a programmer does not like the enforced curly braces in </w:t>
      </w:r>
      <w:r w:rsidR="004042EE">
        <w:rPr>
          <w:rFonts w:ascii="Helvetica" w:hAnsi="Helvetica"/>
          <w:sz w:val="22"/>
          <w:szCs w:val="22"/>
          <w:lang w:val="en-US"/>
        </w:rPr>
        <w:t>the</w:t>
      </w:r>
      <w:r w:rsidRPr="00F11488">
        <w:rPr>
          <w:rFonts w:ascii="Helvetica" w:hAnsi="Helvetica"/>
          <w:sz w:val="22"/>
          <w:szCs w:val="22"/>
          <w:lang w:val="en-US"/>
        </w:rPr>
        <w:t xml:space="preserve"> code, </w:t>
      </w:r>
      <w:r w:rsidR="004042EE">
        <w:rPr>
          <w:rFonts w:ascii="Helvetica" w:hAnsi="Helvetica"/>
          <w:sz w:val="22"/>
          <w:szCs w:val="22"/>
          <w:lang w:val="en-US"/>
        </w:rPr>
        <w:t>a</w:t>
      </w:r>
      <w:r w:rsidRPr="00F11488">
        <w:rPr>
          <w:rFonts w:ascii="Helvetica" w:hAnsi="Helvetica"/>
          <w:sz w:val="22"/>
          <w:szCs w:val="22"/>
          <w:lang w:val="en-US"/>
        </w:rPr>
        <w:t xml:space="preserve"> tool can </w:t>
      </w:r>
      <w:r w:rsidR="004042EE">
        <w:rPr>
          <w:rFonts w:ascii="Helvetica" w:hAnsi="Helvetica"/>
          <w:sz w:val="22"/>
          <w:szCs w:val="22"/>
          <w:lang w:val="en-US"/>
        </w:rPr>
        <w:t>provide functionality</w:t>
      </w:r>
      <w:r w:rsidRPr="00F11488">
        <w:rPr>
          <w:rFonts w:ascii="Helvetica" w:hAnsi="Helvetica"/>
          <w:sz w:val="22"/>
          <w:szCs w:val="22"/>
          <w:lang w:val="en-US"/>
        </w:rPr>
        <w:t xml:space="preserve"> to automatically find the place where it is found in the codebase and then perform a simple code transformation to eliminate the manual labor. Another use-case is to move variables that do not change throughout the whole execution of a loop out of it [6]. </w:t>
      </w:r>
    </w:p>
    <w:p w14:paraId="0E975B56"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5F979F6C" w14:textId="7E9FFBA3"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In the book “Principles of program analysis,” Nielson </w:t>
      </w:r>
      <w:r w:rsidRPr="00F11488">
        <w:rPr>
          <w:rFonts w:ascii="Helvetica" w:hAnsi="Helvetica"/>
          <w:i/>
          <w:iCs/>
          <w:sz w:val="22"/>
          <w:szCs w:val="22"/>
          <w:lang w:val="en-US"/>
        </w:rPr>
        <w:t>et al.</w:t>
      </w:r>
      <w:r w:rsidRPr="00F11488">
        <w:rPr>
          <w:rFonts w:ascii="Helvetica" w:hAnsi="Helvetica"/>
          <w:sz w:val="22"/>
          <w:szCs w:val="22"/>
          <w:lang w:val="en-US"/>
        </w:rPr>
        <w:t xml:space="preserve"> [6] introduce four main approaches to program analysis: Data Flow Analysis, Constraint Based Analysis, Abstract Interpretation, and Type and Effect Systems. Data Flow analysis is about gathering information about the values computed at multiple points in a computer program. It analyses the data flow in the control flow graph. This analysis allows for optimization facilities. As per constraint-based analysis, it consists of two parts: constraint generation and constraint resolution. Constraint generation outputs a declarative specification of the desired information about the program and resolves it in the second stage [7]. Now, Abstract Analysis is similar and is based on Data Flow Analysis. It abstracts possible values of code chunks without executing the code and is used when actual computation is either impossible or highly expensive. Then, Type and Effect Systems that </w:t>
      </w:r>
      <w:r w:rsidR="00C2148A" w:rsidRPr="00F11488">
        <w:rPr>
          <w:rFonts w:ascii="Helvetica" w:hAnsi="Helvetica"/>
          <w:sz w:val="22"/>
          <w:szCs w:val="22"/>
          <w:lang w:val="en-US"/>
        </w:rPr>
        <w:t>have been</w:t>
      </w:r>
      <w:r w:rsidRPr="00F11488">
        <w:rPr>
          <w:rFonts w:ascii="Helvetica" w:hAnsi="Helvetica"/>
          <w:sz w:val="22"/>
          <w:szCs w:val="22"/>
          <w:lang w:val="en-US"/>
        </w:rPr>
        <w:t xml:space="preserve"> developed for functional, imperative, and concurrent languages [9] and used for associating types to programs. Mostly, it controls the supplied and returned types and ensures type safety. It should be noted that the above-mentioned analysis methods are a subset of the </w:t>
      </w:r>
      <w:r w:rsidRPr="00F11488">
        <w:rPr>
          <w:rFonts w:ascii="Helvetica" w:hAnsi="Helvetica"/>
          <w:sz w:val="22"/>
          <w:szCs w:val="22"/>
          <w:lang w:val="en-US"/>
        </w:rPr>
        <w:lastRenderedPageBreak/>
        <w:t xml:space="preserve">existing ones described in the book. The more interested readers can read more about it in “Type and Effect Systems” [9]. </w:t>
      </w:r>
    </w:p>
    <w:p w14:paraId="56CBE061"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666BC386" w14:textId="77777777"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 xml:space="preserve">2.2.1 Static Analysis </w:t>
      </w:r>
    </w:p>
    <w:p w14:paraId="4F38E729"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5508F6EC" w14:textId="575BBBBD"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One of the most important aspects of this work lies in static analysis. A static code analyzer is a program that looks at the code through the prism of the defined set of patterns and looks for bugs, errors, and vulnerabilities</w:t>
      </w:r>
      <w:r w:rsidR="004042EE">
        <w:rPr>
          <w:rFonts w:ascii="Helvetica" w:hAnsi="Helvetica"/>
          <w:sz w:val="22"/>
          <w:szCs w:val="22"/>
          <w:lang w:val="en-US"/>
        </w:rPr>
        <w:t xml:space="preserve"> at</w:t>
      </w:r>
      <w:r w:rsidRPr="00F11488">
        <w:rPr>
          <w:rFonts w:ascii="Helvetica" w:hAnsi="Helvetica"/>
          <w:sz w:val="22"/>
          <w:szCs w:val="22"/>
          <w:lang w:val="en-US"/>
        </w:rPr>
        <w:t xml:space="preserve"> compile-time [10]. Analyzers can take compiled to machine code programs as well. </w:t>
      </w:r>
    </w:p>
    <w:p w14:paraId="53F58C35"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0E10AA3E"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Some examples of popular static code analyzers/checkers include Coverity Static Analysis, Fortify, and FindBugs [10]. </w:t>
      </w:r>
    </w:p>
    <w:p w14:paraId="305FCFF6"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66B9D620" w14:textId="7C715DC1"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 xml:space="preserve">2.2.2 Name Resolution </w:t>
      </w:r>
      <w:r w:rsidR="00380A2B">
        <w:rPr>
          <w:rFonts w:ascii="Helvetica" w:hAnsi="Helvetica"/>
          <w:b/>
          <w:sz w:val="22"/>
          <w:szCs w:val="22"/>
          <w:lang w:val="en-US"/>
        </w:rPr>
        <w:t>and</w:t>
      </w:r>
      <w:r w:rsidRPr="00F11488">
        <w:rPr>
          <w:rFonts w:ascii="Helvetica" w:hAnsi="Helvetica"/>
          <w:b/>
          <w:sz w:val="22"/>
          <w:szCs w:val="22"/>
          <w:lang w:val="en-US"/>
        </w:rPr>
        <w:t xml:space="preserve"> Scope Analysis </w:t>
      </w:r>
    </w:p>
    <w:p w14:paraId="02586797"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4AECDABE" w14:textId="3F3EA75A" w:rsidR="00751C1F" w:rsidRDefault="00751C1F" w:rsidP="00692FF9">
      <w:pPr>
        <w:rPr>
          <w:rFonts w:ascii="Helvetica" w:hAnsi="Helvetica"/>
          <w:sz w:val="22"/>
          <w:szCs w:val="22"/>
          <w:lang w:val="en-US"/>
        </w:rPr>
      </w:pPr>
      <w:r w:rsidRPr="00751C1F">
        <w:rPr>
          <w:rFonts w:ascii="Helvetica" w:hAnsi="Helvetica"/>
          <w:sz w:val="22"/>
          <w:szCs w:val="22"/>
          <w:lang w:val="en-US"/>
        </w:rPr>
        <w:t>Name resolution and scope analysis play a crucial role in the process of code visualization and analysis. Accurately resolving variable names and understanding the scoping rules of the programming language are essential for providing an accurate and comprehensive representation of the codebase. Hovemeyer and Pugh [</w:t>
      </w:r>
      <w:r>
        <w:rPr>
          <w:rFonts w:ascii="Helvetica" w:hAnsi="Helvetica"/>
          <w:sz w:val="22"/>
          <w:szCs w:val="22"/>
          <w:lang w:val="en-US"/>
        </w:rPr>
        <w:t>16]</w:t>
      </w:r>
      <w:r w:rsidRPr="00751C1F">
        <w:rPr>
          <w:rFonts w:ascii="Helvetica" w:hAnsi="Helvetica"/>
          <w:sz w:val="22"/>
          <w:szCs w:val="22"/>
          <w:lang w:val="en-US"/>
        </w:rPr>
        <w:t xml:space="preserve"> discuss the importance of static analysis tools in detecting potential issues in software projects. Although DartBoard is not specifically aimed at finding bugs, the principles of accurate name resolution and scope analysis can still be applied to improve the overall quality of code visualization and analysis offered by the tool. By ensuring precise name resolution and understanding the scoping rules in the Dart</w:t>
      </w:r>
      <w:r w:rsidR="00314564">
        <w:rPr>
          <w:rFonts w:ascii="Helvetica" w:hAnsi="Helvetica"/>
          <w:sz w:val="22"/>
          <w:szCs w:val="22"/>
          <w:lang w:val="en-US"/>
        </w:rPr>
        <w:t xml:space="preserve"> </w:t>
      </w:r>
      <w:r w:rsidRPr="00751C1F">
        <w:rPr>
          <w:rFonts w:ascii="Helvetica" w:hAnsi="Helvetica"/>
          <w:sz w:val="22"/>
          <w:szCs w:val="22"/>
          <w:lang w:val="en-US"/>
        </w:rPr>
        <w:t xml:space="preserve"> programming language, DartBoard can provide valuable insights and aid developers in navigating and understanding the codebase more efficiently.</w:t>
      </w:r>
    </w:p>
    <w:p w14:paraId="3B2A877C" w14:textId="77777777" w:rsidR="00751C1F" w:rsidRDefault="00751C1F" w:rsidP="00692FF9">
      <w:pPr>
        <w:rPr>
          <w:rFonts w:ascii="Helvetica" w:hAnsi="Helvetica"/>
          <w:sz w:val="22"/>
          <w:szCs w:val="22"/>
          <w:lang w:val="en-US"/>
        </w:rPr>
      </w:pPr>
    </w:p>
    <w:p w14:paraId="148AB6CB" w14:textId="3F1D75BA"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Name resolution is one of the most important features of this thesis project. In essence, name resolution is the process of finding and binding a variable</w:t>
      </w:r>
      <w:r w:rsidR="00314564">
        <w:rPr>
          <w:rFonts w:ascii="Helvetica" w:hAnsi="Helvetica"/>
          <w:sz w:val="22"/>
          <w:szCs w:val="22"/>
          <w:lang w:val="en-US"/>
        </w:rPr>
        <w:t xml:space="preserve"> (and other entities)</w:t>
      </w:r>
      <w:r w:rsidRPr="00F11488">
        <w:rPr>
          <w:rFonts w:ascii="Helvetica" w:hAnsi="Helvetica"/>
          <w:sz w:val="22"/>
          <w:szCs w:val="22"/>
          <w:lang w:val="en-US"/>
        </w:rPr>
        <w:t xml:space="preserve"> in the code to its declaration in the same codebase. The declaration may be located anywhere in the project: from same-file declaration to being in another directory within the same project structure. The algorithm of name resolution should work for all these cases. </w:t>
      </w:r>
    </w:p>
    <w:p w14:paraId="2893404C"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34167715" w14:textId="7A561479"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In their research “A Theory of Name Resolution,” Neron </w:t>
      </w:r>
      <w:r w:rsidRPr="00F11488">
        <w:rPr>
          <w:rFonts w:ascii="Helvetica" w:hAnsi="Helvetica"/>
          <w:i/>
          <w:iCs/>
          <w:sz w:val="22"/>
          <w:szCs w:val="22"/>
          <w:lang w:val="en-US"/>
        </w:rPr>
        <w:t>et al.</w:t>
      </w:r>
      <w:r w:rsidRPr="00F11488">
        <w:rPr>
          <w:rFonts w:ascii="Helvetica" w:hAnsi="Helvetica"/>
          <w:sz w:val="22"/>
          <w:szCs w:val="22"/>
          <w:lang w:val="en-US"/>
        </w:rPr>
        <w:t xml:space="preserve"> [11] discuss a language-independent theorization of name binding and resolution that would be fit for a modern programming language that has complicated rules of scoping. </w:t>
      </w:r>
    </w:p>
    <w:p w14:paraId="5CE32171" w14:textId="2426A163" w:rsidR="00692FF9" w:rsidRPr="00F11488" w:rsidRDefault="00692FF9" w:rsidP="00692FF9">
      <w:pPr>
        <w:rPr>
          <w:rFonts w:ascii="Helvetica" w:hAnsi="Helvetica"/>
          <w:sz w:val="22"/>
          <w:szCs w:val="22"/>
          <w:lang w:val="en-US"/>
        </w:rPr>
      </w:pPr>
    </w:p>
    <w:p w14:paraId="1086CA77" w14:textId="24401915"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The authors specified two stages to name resolution: scope-graph construction and the resolution process. In the scope-graph construction step, using the predefined set of rules specific to the target language, the scope graph is constructed from the AST of the source. Then, using the “language-independent resolution” process, the scope graph is resolved [11]. </w:t>
      </w:r>
    </w:p>
    <w:p w14:paraId="1E11E59D"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2FA27C39" w14:textId="4F45F7A2"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One other important process that the authors have formalized is “rename refactoring” [11]. It is about the refactoring process that will help us with code and markup generation in</w:t>
      </w:r>
      <w:r w:rsidR="00314564">
        <w:rPr>
          <w:rFonts w:ascii="Helvetica" w:hAnsi="Helvetica"/>
          <w:sz w:val="22"/>
          <w:szCs w:val="22"/>
          <w:lang w:val="en-US"/>
        </w:rPr>
        <w:t xml:space="preserve"> the</w:t>
      </w:r>
      <w:r w:rsidRPr="00F11488">
        <w:rPr>
          <w:rFonts w:ascii="Helvetica" w:hAnsi="Helvetica"/>
          <w:sz w:val="22"/>
          <w:szCs w:val="22"/>
          <w:lang w:val="en-US"/>
        </w:rPr>
        <w:t xml:space="preserve"> future chapters.</w:t>
      </w:r>
    </w:p>
    <w:p w14:paraId="0784556D"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7ACDEB58" w14:textId="08EEC11B"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Scoping analysis will also </w:t>
      </w:r>
      <w:r w:rsidR="00314564">
        <w:rPr>
          <w:rFonts w:ascii="Helvetica" w:hAnsi="Helvetica"/>
          <w:sz w:val="22"/>
          <w:szCs w:val="22"/>
          <w:lang w:val="en-US"/>
        </w:rPr>
        <w:t>enable</w:t>
      </w:r>
      <w:r w:rsidRPr="00F11488">
        <w:rPr>
          <w:rFonts w:ascii="Helvetica" w:hAnsi="Helvetica"/>
          <w:sz w:val="22"/>
          <w:szCs w:val="22"/>
          <w:lang w:val="en-US"/>
        </w:rPr>
        <w:t xml:space="preserve"> us to implement the collapsing of source code blocks which is one of the Formal Requirements for the thesis project. </w:t>
      </w:r>
    </w:p>
    <w:p w14:paraId="48CA8A60"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1D2B6503" w14:textId="77777777"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 xml:space="preserve">2.3 Source Code Visualization  </w:t>
      </w:r>
    </w:p>
    <w:p w14:paraId="24CED94A"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1DB3ECCD" w14:textId="77777777" w:rsidR="00821811" w:rsidRDefault="00821811" w:rsidP="00692FF9">
      <w:pPr>
        <w:rPr>
          <w:rFonts w:ascii="Helvetica" w:hAnsi="Helvetica"/>
          <w:sz w:val="22"/>
          <w:szCs w:val="22"/>
          <w:lang w:val="en-US"/>
        </w:rPr>
      </w:pPr>
      <w:r w:rsidRPr="00821811">
        <w:rPr>
          <w:rFonts w:ascii="Helvetica" w:hAnsi="Helvetica"/>
          <w:sz w:val="22"/>
          <w:szCs w:val="22"/>
          <w:lang w:val="en-US"/>
        </w:rPr>
        <w:t xml:space="preserve">Understanding the structure and intricacies of a software project is a critical aspect of modern software development. Traditional text editors, although useful for editing plain text, are not equipped to handle the complexity of code in large-scale projects. Therefore, source code visualization is a vital component for any Integrated Development Environment (IDE) system. It </w:t>
      </w:r>
      <w:r w:rsidRPr="00821811">
        <w:rPr>
          <w:rFonts w:ascii="Helvetica" w:hAnsi="Helvetica"/>
          <w:sz w:val="22"/>
          <w:szCs w:val="22"/>
          <w:lang w:val="en-US"/>
        </w:rPr>
        <w:lastRenderedPageBreak/>
        <w:t>enables developers to analyze and represent code in an accessible, user-friendly manner, improving the overall workflow and efficiency of the development process.</w:t>
      </w:r>
    </w:p>
    <w:p w14:paraId="439A86CD" w14:textId="77777777" w:rsidR="00821811" w:rsidRDefault="00821811" w:rsidP="00821811">
      <w:pPr>
        <w:rPr>
          <w:rFonts w:ascii="Helvetica" w:hAnsi="Helvetica"/>
          <w:sz w:val="22"/>
          <w:szCs w:val="22"/>
          <w:lang w:val="en-US"/>
        </w:rPr>
      </w:pPr>
    </w:p>
    <w:p w14:paraId="2660C70A" w14:textId="17EF25AE" w:rsidR="00821811" w:rsidRPr="00821811" w:rsidRDefault="00821811" w:rsidP="00821811">
      <w:pPr>
        <w:pStyle w:val="a6"/>
        <w:numPr>
          <w:ilvl w:val="2"/>
          <w:numId w:val="21"/>
        </w:numPr>
        <w:rPr>
          <w:rFonts w:ascii="Helvetica" w:hAnsi="Helvetica"/>
          <w:b/>
          <w:bCs/>
          <w:sz w:val="22"/>
          <w:szCs w:val="22"/>
          <w:lang w:val="en-US"/>
        </w:rPr>
      </w:pPr>
      <w:r w:rsidRPr="00821811">
        <w:rPr>
          <w:rFonts w:ascii="Helvetica" w:hAnsi="Helvetica"/>
          <w:b/>
          <w:bCs/>
          <w:sz w:val="22"/>
          <w:szCs w:val="22"/>
          <w:lang w:val="en-US"/>
        </w:rPr>
        <w:t>The Essence of Source Code Visualization</w:t>
      </w:r>
    </w:p>
    <w:p w14:paraId="159D85F1" w14:textId="77777777" w:rsidR="00821811" w:rsidRDefault="00821811" w:rsidP="00692FF9">
      <w:pPr>
        <w:rPr>
          <w:rFonts w:ascii="Helvetica" w:hAnsi="Helvetica"/>
          <w:sz w:val="22"/>
          <w:szCs w:val="22"/>
          <w:lang w:val="en-US"/>
        </w:rPr>
      </w:pPr>
    </w:p>
    <w:p w14:paraId="164EA6E0" w14:textId="77777777" w:rsidR="00821811" w:rsidRDefault="00821811" w:rsidP="00821811">
      <w:pPr>
        <w:rPr>
          <w:rFonts w:ascii="Helvetica" w:hAnsi="Helvetica"/>
          <w:sz w:val="22"/>
          <w:szCs w:val="22"/>
          <w:lang w:val="en-US"/>
        </w:rPr>
      </w:pPr>
      <w:r w:rsidRPr="00821811">
        <w:rPr>
          <w:rFonts w:ascii="Helvetica" w:hAnsi="Helvetica"/>
          <w:sz w:val="22"/>
          <w:szCs w:val="22"/>
          <w:lang w:val="en-US"/>
        </w:rPr>
        <w:t>Source Code Visualization is the process of analyzing a program's structure and representing it visually, either graphically or textually [3]. This visualization facilitates a more profound understanding of the codebase, enabling developers to navigate and manage the project more effectively. There are two primary types of information that must be analyzed and accounted for in source code visualization:</w:t>
      </w:r>
    </w:p>
    <w:p w14:paraId="01BF82CF" w14:textId="77777777" w:rsidR="00821811" w:rsidRDefault="00821811" w:rsidP="00821811">
      <w:pPr>
        <w:rPr>
          <w:rFonts w:ascii="Helvetica" w:hAnsi="Helvetica"/>
          <w:sz w:val="22"/>
          <w:szCs w:val="22"/>
          <w:lang w:val="en-US"/>
        </w:rPr>
      </w:pPr>
    </w:p>
    <w:p w14:paraId="5100FC90" w14:textId="2AF8A256" w:rsidR="00692FF9" w:rsidRDefault="00821811" w:rsidP="00821811">
      <w:pPr>
        <w:pStyle w:val="a6"/>
        <w:numPr>
          <w:ilvl w:val="0"/>
          <w:numId w:val="14"/>
        </w:numPr>
        <w:rPr>
          <w:rFonts w:ascii="Helvetica" w:hAnsi="Helvetica"/>
          <w:sz w:val="22"/>
          <w:szCs w:val="22"/>
          <w:lang w:val="en-US"/>
        </w:rPr>
      </w:pPr>
      <w:r w:rsidRPr="00821811">
        <w:rPr>
          <w:rFonts w:ascii="Helvetica" w:hAnsi="Helvetica"/>
          <w:sz w:val="22"/>
          <w:szCs w:val="22"/>
          <w:lang w:val="en-US"/>
        </w:rPr>
        <w:t>Syntactic: This type of analysis focuses on the surface-level aspects of the source code, such as syntax highlighting for keywords, function definition pop-ups, and more [2].</w:t>
      </w:r>
      <w:r w:rsidR="00692FF9" w:rsidRPr="00821811">
        <w:rPr>
          <w:rFonts w:ascii="Helvetica" w:hAnsi="Helvetica"/>
          <w:sz w:val="22"/>
          <w:szCs w:val="22"/>
          <w:lang w:val="en-US"/>
        </w:rPr>
        <w:t xml:space="preserve">  </w:t>
      </w:r>
    </w:p>
    <w:p w14:paraId="37762B1C" w14:textId="77777777" w:rsidR="00821811" w:rsidRPr="00821811" w:rsidRDefault="00821811" w:rsidP="00821811">
      <w:pPr>
        <w:rPr>
          <w:rFonts w:ascii="Helvetica" w:hAnsi="Helvetica"/>
          <w:sz w:val="22"/>
          <w:szCs w:val="22"/>
          <w:lang w:val="en-US"/>
        </w:rPr>
      </w:pPr>
    </w:p>
    <w:p w14:paraId="2DE6053E" w14:textId="4A72D59E" w:rsidR="00692FF9" w:rsidRPr="00821811" w:rsidRDefault="00821811" w:rsidP="00821811">
      <w:pPr>
        <w:pStyle w:val="a6"/>
        <w:numPr>
          <w:ilvl w:val="0"/>
          <w:numId w:val="14"/>
        </w:numPr>
        <w:rPr>
          <w:rFonts w:ascii="Helvetica" w:hAnsi="Helvetica"/>
          <w:sz w:val="22"/>
          <w:szCs w:val="22"/>
        </w:rPr>
      </w:pPr>
      <w:r w:rsidRPr="00821811">
        <w:rPr>
          <w:rFonts w:ascii="Helvetica" w:hAnsi="Helvetica"/>
          <w:sz w:val="22"/>
          <w:szCs w:val="22"/>
          <w:lang w:val="en-US"/>
        </w:rPr>
        <w:t>Semantic: A deeper analysis that considers the meaning and context of the entities within the source code. It includes name resolution, scopes, and other contextual information [2].</w:t>
      </w:r>
      <w:r w:rsidR="00692FF9" w:rsidRPr="00821811">
        <w:rPr>
          <w:rFonts w:ascii="Helvetica" w:hAnsi="Helvetica"/>
          <w:sz w:val="22"/>
          <w:szCs w:val="22"/>
        </w:rPr>
        <w:t xml:space="preserve"> </w:t>
      </w:r>
    </w:p>
    <w:p w14:paraId="6C63E8B2" w14:textId="77777777" w:rsidR="00692FF9" w:rsidRPr="00F11488" w:rsidRDefault="00692FF9" w:rsidP="00692FF9">
      <w:pPr>
        <w:rPr>
          <w:rFonts w:ascii="Helvetica" w:hAnsi="Helvetica"/>
          <w:sz w:val="22"/>
          <w:szCs w:val="22"/>
        </w:rPr>
      </w:pPr>
      <w:r w:rsidRPr="00F11488">
        <w:rPr>
          <w:rFonts w:ascii="Helvetica" w:hAnsi="Helvetica"/>
          <w:sz w:val="22"/>
          <w:szCs w:val="22"/>
        </w:rPr>
        <w:t xml:space="preserve"> </w:t>
      </w:r>
    </w:p>
    <w:p w14:paraId="158673D1" w14:textId="77777777" w:rsidR="00821811" w:rsidRPr="00821811" w:rsidRDefault="00821811" w:rsidP="00821811">
      <w:pPr>
        <w:rPr>
          <w:rFonts w:ascii="Helvetica" w:hAnsi="Helvetica"/>
          <w:sz w:val="22"/>
          <w:szCs w:val="22"/>
          <w:lang w:val="en-US"/>
        </w:rPr>
      </w:pPr>
      <w:r w:rsidRPr="00821811">
        <w:rPr>
          <w:rFonts w:ascii="Helvetica" w:hAnsi="Helvetica"/>
          <w:sz w:val="22"/>
          <w:szCs w:val="22"/>
          <w:lang w:val="en-US"/>
        </w:rPr>
        <w:t>In addition to these two aspects, visualizing the system's architecture is essential for gaining a comprehensive understanding of the project. Tools and techniques like architecture diagrams, dependency graphs, and UML diagrams [2] can provide valuable insights into the project's structure and interconnected components.</w:t>
      </w:r>
    </w:p>
    <w:p w14:paraId="6215CD00" w14:textId="77777777" w:rsidR="00821811" w:rsidRPr="00821811" w:rsidRDefault="00821811" w:rsidP="00821811">
      <w:pPr>
        <w:rPr>
          <w:rFonts w:ascii="Helvetica" w:hAnsi="Helvetica"/>
          <w:sz w:val="22"/>
          <w:szCs w:val="22"/>
          <w:lang w:val="en-US"/>
        </w:rPr>
      </w:pPr>
    </w:p>
    <w:p w14:paraId="761A9C04" w14:textId="27DAA090" w:rsidR="00692FF9" w:rsidRPr="00F11488" w:rsidRDefault="00821811" w:rsidP="00692FF9">
      <w:pPr>
        <w:rPr>
          <w:rFonts w:ascii="Helvetica" w:hAnsi="Helvetica"/>
          <w:sz w:val="22"/>
          <w:szCs w:val="22"/>
          <w:lang w:val="en-US"/>
        </w:rPr>
      </w:pPr>
      <w:r w:rsidRPr="00821811">
        <w:rPr>
          <w:rFonts w:ascii="Helvetica" w:hAnsi="Helvetica"/>
          <w:sz w:val="22"/>
          <w:szCs w:val="22"/>
          <w:lang w:val="en-US"/>
        </w:rPr>
        <w:t>Popular tools often employ a combination of textual and graphical visualization methods to deliver a versatile and efficient development environment.</w:t>
      </w:r>
      <w:r w:rsidR="00692FF9" w:rsidRPr="00F11488">
        <w:rPr>
          <w:rFonts w:ascii="Helvetica" w:hAnsi="Helvetica"/>
          <w:sz w:val="22"/>
          <w:szCs w:val="22"/>
          <w:lang w:val="en-US"/>
        </w:rPr>
        <w:t xml:space="preserve"> </w:t>
      </w:r>
    </w:p>
    <w:p w14:paraId="75E04727"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38168D31" w14:textId="07A196ED"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2.3.</w:t>
      </w:r>
      <w:r w:rsidR="00314564">
        <w:rPr>
          <w:rFonts w:ascii="Helvetica" w:hAnsi="Helvetica"/>
          <w:b/>
          <w:sz w:val="22"/>
          <w:szCs w:val="22"/>
          <w:lang w:val="en-US"/>
        </w:rPr>
        <w:t>2</w:t>
      </w:r>
      <w:r w:rsidRPr="00F11488">
        <w:rPr>
          <w:rFonts w:ascii="Helvetica" w:hAnsi="Helvetica"/>
          <w:b/>
          <w:sz w:val="22"/>
          <w:szCs w:val="22"/>
          <w:lang w:val="en-US"/>
        </w:rPr>
        <w:t xml:space="preserve"> Program text visualization </w:t>
      </w:r>
    </w:p>
    <w:p w14:paraId="54336B8A"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484471AC" w14:textId="77777777" w:rsidR="00821811" w:rsidRPr="00821811" w:rsidRDefault="00821811" w:rsidP="00821811">
      <w:pPr>
        <w:rPr>
          <w:rFonts w:ascii="Helvetica" w:hAnsi="Helvetica"/>
          <w:sz w:val="22"/>
          <w:szCs w:val="22"/>
          <w:lang w:val="en-US"/>
        </w:rPr>
      </w:pPr>
      <w:r w:rsidRPr="00821811">
        <w:rPr>
          <w:rFonts w:ascii="Helvetica" w:hAnsi="Helvetica"/>
          <w:sz w:val="22"/>
          <w:szCs w:val="22"/>
          <w:lang w:val="en-US"/>
        </w:rPr>
        <w:t>Program text visualization is concerned with the textual representation of source code [2]. It encompasses features like syntax highlighting, code navigation tools, highlights, and block collapsing that aim to simplify the codebase and make it more comfortable to work with.</w:t>
      </w:r>
    </w:p>
    <w:p w14:paraId="04C9A6F5" w14:textId="77777777" w:rsidR="00821811" w:rsidRPr="00821811" w:rsidRDefault="00821811" w:rsidP="00821811">
      <w:pPr>
        <w:rPr>
          <w:rFonts w:ascii="Helvetica" w:hAnsi="Helvetica"/>
          <w:sz w:val="22"/>
          <w:szCs w:val="22"/>
          <w:lang w:val="en-US"/>
        </w:rPr>
      </w:pPr>
    </w:p>
    <w:p w14:paraId="4716C5D1" w14:textId="5E6B171A" w:rsidR="00821811" w:rsidRPr="00FC45AA" w:rsidRDefault="00821811" w:rsidP="00821811">
      <w:pPr>
        <w:rPr>
          <w:rFonts w:ascii="Helvetica" w:hAnsi="Helvetica"/>
          <w:sz w:val="22"/>
          <w:szCs w:val="22"/>
          <w:lang w:val="en-US"/>
        </w:rPr>
      </w:pPr>
      <w:r w:rsidRPr="00821811">
        <w:rPr>
          <w:rFonts w:ascii="Helvetica" w:hAnsi="Helvetica"/>
          <w:sz w:val="22"/>
          <w:szCs w:val="22"/>
          <w:lang w:val="en-US"/>
        </w:rPr>
        <w:t xml:space="preserve">This section </w:t>
      </w:r>
      <w:r w:rsidR="00632153">
        <w:rPr>
          <w:rFonts w:ascii="Helvetica" w:hAnsi="Helvetica"/>
          <w:sz w:val="22"/>
          <w:szCs w:val="22"/>
          <w:lang w:val="en-US"/>
        </w:rPr>
        <w:t xml:space="preserve">(2.3) </w:t>
      </w:r>
      <w:r w:rsidRPr="00821811">
        <w:rPr>
          <w:rFonts w:ascii="Helvetica" w:hAnsi="Helvetica"/>
          <w:sz w:val="22"/>
          <w:szCs w:val="22"/>
          <w:lang w:val="en-US"/>
        </w:rPr>
        <w:t xml:space="preserve">serves as an introduction to the concepts of source code visualization within the Literature </w:t>
      </w:r>
      <w:r w:rsidR="00F822A0">
        <w:rPr>
          <w:rFonts w:ascii="Helvetica" w:hAnsi="Helvetica"/>
          <w:sz w:val="22"/>
          <w:szCs w:val="22"/>
          <w:lang w:val="en-US"/>
        </w:rPr>
        <w:t>R</w:t>
      </w:r>
      <w:r w:rsidRPr="00821811">
        <w:rPr>
          <w:rFonts w:ascii="Helvetica" w:hAnsi="Helvetica"/>
          <w:sz w:val="22"/>
          <w:szCs w:val="22"/>
          <w:lang w:val="en-US"/>
        </w:rPr>
        <w:t xml:space="preserve">eview part of </w:t>
      </w:r>
      <w:r w:rsidR="007F3213">
        <w:rPr>
          <w:rFonts w:ascii="Helvetica" w:hAnsi="Helvetica"/>
          <w:sz w:val="22"/>
          <w:szCs w:val="22"/>
          <w:lang w:val="en-US"/>
        </w:rPr>
        <w:t>the</w:t>
      </w:r>
      <w:r w:rsidR="00C2148A">
        <w:rPr>
          <w:rFonts w:ascii="Helvetica" w:hAnsi="Helvetica"/>
          <w:sz w:val="22"/>
          <w:szCs w:val="22"/>
          <w:lang w:val="en-US"/>
        </w:rPr>
        <w:t xml:space="preserve"> </w:t>
      </w:r>
      <w:r w:rsidRPr="00821811">
        <w:rPr>
          <w:rFonts w:ascii="Helvetica" w:hAnsi="Helvetica"/>
          <w:sz w:val="22"/>
          <w:szCs w:val="22"/>
          <w:lang w:val="en-US"/>
        </w:rPr>
        <w:t>thesis.</w:t>
      </w:r>
    </w:p>
    <w:p w14:paraId="0D555432" w14:textId="77777777" w:rsidR="00821811" w:rsidRDefault="00821811" w:rsidP="00692FF9">
      <w:pPr>
        <w:rPr>
          <w:rFonts w:ascii="Helvetica" w:hAnsi="Helvetica"/>
          <w:sz w:val="22"/>
          <w:szCs w:val="22"/>
          <w:lang w:val="en-US"/>
        </w:rPr>
      </w:pPr>
    </w:p>
    <w:p w14:paraId="178941B6" w14:textId="17BC0DA1"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2.3.</w:t>
      </w:r>
      <w:r w:rsidR="00314564">
        <w:rPr>
          <w:rFonts w:ascii="Helvetica" w:hAnsi="Helvetica"/>
          <w:b/>
          <w:sz w:val="22"/>
          <w:szCs w:val="22"/>
          <w:lang w:val="en-US"/>
        </w:rPr>
        <w:t>3</w:t>
      </w:r>
      <w:r w:rsidRPr="00F11488">
        <w:rPr>
          <w:rFonts w:ascii="Helvetica" w:hAnsi="Helvetica"/>
          <w:b/>
          <w:sz w:val="22"/>
          <w:szCs w:val="22"/>
          <w:lang w:val="en-US"/>
        </w:rPr>
        <w:t xml:space="preserve"> Graphical program visualization </w:t>
      </w:r>
    </w:p>
    <w:p w14:paraId="07AAB41E"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219E5B2A" w14:textId="77777777" w:rsidR="0038259B" w:rsidRPr="0038259B" w:rsidRDefault="0038259B" w:rsidP="0038259B">
      <w:pPr>
        <w:rPr>
          <w:rFonts w:ascii="Helvetica" w:hAnsi="Helvetica"/>
          <w:sz w:val="22"/>
          <w:szCs w:val="22"/>
          <w:lang w:val="en-US"/>
        </w:rPr>
      </w:pPr>
      <w:r w:rsidRPr="0038259B">
        <w:rPr>
          <w:rFonts w:ascii="Helvetica" w:hAnsi="Helvetica"/>
          <w:sz w:val="22"/>
          <w:szCs w:val="22"/>
          <w:lang w:val="en-US"/>
        </w:rPr>
        <w:t>Graphical program visualization focuses on visually representing the structure and organization of a software project's codebase. It aims to provide a high-level overview and understanding of the system as a whole, facilitating the comprehension of the project's layout and interconnectivity.</w:t>
      </w:r>
    </w:p>
    <w:p w14:paraId="531C185F" w14:textId="77777777" w:rsidR="0038259B" w:rsidRPr="0038259B" w:rsidRDefault="0038259B" w:rsidP="0038259B">
      <w:pPr>
        <w:rPr>
          <w:rFonts w:ascii="Helvetica" w:hAnsi="Helvetica"/>
          <w:sz w:val="22"/>
          <w:szCs w:val="22"/>
          <w:lang w:val="en-US"/>
        </w:rPr>
      </w:pPr>
    </w:p>
    <w:p w14:paraId="17BBE02E" w14:textId="77DFE49A" w:rsidR="00692FF9" w:rsidRPr="00F11488" w:rsidRDefault="0038259B" w:rsidP="0038259B">
      <w:pPr>
        <w:rPr>
          <w:rFonts w:ascii="Helvetica" w:hAnsi="Helvetica"/>
          <w:sz w:val="22"/>
          <w:szCs w:val="22"/>
          <w:lang w:val="en-US"/>
        </w:rPr>
      </w:pPr>
      <w:r w:rsidRPr="0038259B">
        <w:rPr>
          <w:rFonts w:ascii="Helvetica" w:hAnsi="Helvetica"/>
          <w:sz w:val="22"/>
          <w:szCs w:val="22"/>
          <w:lang w:val="en-US"/>
        </w:rPr>
        <w:t>One widely-used example of graphical visualization is UML diagrams [2]. As stated by Xavier Ferré Grau and María Isabel Sánchez Segura, "UML (Unified Modeling Language) is a language that allows modeling, constructing, and documenting the elements that form a software system oriented at objects. It has become the de-facto standard of the industry” [13].</w:t>
      </w:r>
      <w:r w:rsidR="00692FF9" w:rsidRPr="00F11488">
        <w:rPr>
          <w:rFonts w:ascii="Helvetica" w:hAnsi="Helvetica"/>
          <w:sz w:val="22"/>
          <w:szCs w:val="22"/>
          <w:lang w:val="en-US"/>
        </w:rPr>
        <w:t xml:space="preserve"> </w:t>
      </w:r>
    </w:p>
    <w:p w14:paraId="1D93F8DD" w14:textId="77777777" w:rsidR="00692FF9" w:rsidRPr="00F11488" w:rsidRDefault="00692FF9" w:rsidP="00692FF9">
      <w:pPr>
        <w:rPr>
          <w:rFonts w:ascii="Helvetica" w:hAnsi="Helvetica"/>
          <w:sz w:val="22"/>
          <w:szCs w:val="22"/>
          <w:lang w:val="en-US"/>
        </w:rPr>
      </w:pPr>
      <w:r w:rsidRPr="00F11488">
        <w:rPr>
          <w:rFonts w:ascii="Helvetica" w:hAnsi="Helvetica"/>
          <w:noProof/>
          <w:sz w:val="22"/>
          <w:szCs w:val="22"/>
        </w:rPr>
        <w:lastRenderedPageBreak/>
        <w:drawing>
          <wp:inline distT="0" distB="0" distL="0" distR="0" wp14:anchorId="56BFEB91" wp14:editId="1BBD062D">
            <wp:extent cx="5940425" cy="2232025"/>
            <wp:effectExtent l="0" t="0" r="0" b="0"/>
            <wp:docPr id="877" name="Picture 877"/>
            <wp:cNvGraphicFramePr/>
            <a:graphic xmlns:a="http://schemas.openxmlformats.org/drawingml/2006/main">
              <a:graphicData uri="http://schemas.openxmlformats.org/drawingml/2006/picture">
                <pic:pic xmlns:pic="http://schemas.openxmlformats.org/drawingml/2006/picture">
                  <pic:nvPicPr>
                    <pic:cNvPr id="877" name="Picture 877"/>
                    <pic:cNvPicPr/>
                  </pic:nvPicPr>
                  <pic:blipFill>
                    <a:blip r:embed="rId7"/>
                    <a:stretch>
                      <a:fillRect/>
                    </a:stretch>
                  </pic:blipFill>
                  <pic:spPr>
                    <a:xfrm>
                      <a:off x="0" y="0"/>
                      <a:ext cx="5940425" cy="2232025"/>
                    </a:xfrm>
                    <a:prstGeom prst="rect">
                      <a:avLst/>
                    </a:prstGeom>
                  </pic:spPr>
                </pic:pic>
              </a:graphicData>
            </a:graphic>
          </wp:inline>
        </w:drawing>
      </w:r>
      <w:r w:rsidRPr="00F11488">
        <w:rPr>
          <w:rFonts w:ascii="Helvetica" w:hAnsi="Helvetica"/>
          <w:sz w:val="22"/>
          <w:szCs w:val="22"/>
          <w:lang w:val="en-US"/>
        </w:rPr>
        <w:t xml:space="preserve"> </w:t>
      </w:r>
    </w:p>
    <w:p w14:paraId="50BEF9F2" w14:textId="3D169A0C" w:rsidR="00692FF9" w:rsidRPr="00F11488" w:rsidRDefault="00692FF9" w:rsidP="00692FF9">
      <w:pPr>
        <w:rPr>
          <w:rFonts w:ascii="Helvetica" w:hAnsi="Helvetica"/>
          <w:i/>
          <w:sz w:val="22"/>
          <w:szCs w:val="22"/>
          <w:lang w:val="en-US"/>
        </w:rPr>
      </w:pPr>
      <w:r w:rsidRPr="00F11488">
        <w:rPr>
          <w:rFonts w:ascii="Helvetica" w:hAnsi="Helvetica"/>
          <w:i/>
          <w:sz w:val="22"/>
          <w:szCs w:val="22"/>
          <w:lang w:val="en-US"/>
        </w:rPr>
        <w:t xml:space="preserve">Fig. 1 </w:t>
      </w:r>
    </w:p>
    <w:p w14:paraId="27209B46" w14:textId="77777777" w:rsidR="00692FF9" w:rsidRPr="00F11488" w:rsidRDefault="00692FF9" w:rsidP="00692FF9">
      <w:pPr>
        <w:rPr>
          <w:rFonts w:ascii="Helvetica" w:hAnsi="Helvetica"/>
          <w:sz w:val="22"/>
          <w:szCs w:val="22"/>
          <w:lang w:val="en-US"/>
        </w:rPr>
      </w:pPr>
    </w:p>
    <w:p w14:paraId="60CA5693" w14:textId="77777777" w:rsidR="0038259B" w:rsidRDefault="0038259B" w:rsidP="00692FF9">
      <w:pPr>
        <w:rPr>
          <w:rFonts w:ascii="Helvetica" w:hAnsi="Helvetica"/>
          <w:sz w:val="22"/>
          <w:szCs w:val="22"/>
          <w:lang w:val="en-US"/>
        </w:rPr>
      </w:pPr>
      <w:r w:rsidRPr="0038259B">
        <w:rPr>
          <w:rFonts w:ascii="Helvetica" w:hAnsi="Helvetica"/>
          <w:sz w:val="22"/>
          <w:szCs w:val="22"/>
          <w:lang w:val="en-US"/>
        </w:rPr>
        <w:t>An example of a UML diagram is provided in Fig. 1. This example leads us to the topic of Class Inheritance Diagrams (CIDs). They are especially popular and are available to be generated in almost all the modern IDEs available. A CID represents the hierarchy of classes in an object-oriented system, where the nodes represent the classes and the arrows connecting two classes define the relation between the two classes: the base class is the one on the receiving end of the arrow. Do note that the UML methodology contains many more rules.</w:t>
      </w:r>
    </w:p>
    <w:p w14:paraId="0E31D0F0" w14:textId="77777777" w:rsidR="0038259B" w:rsidRPr="00CE20EA" w:rsidRDefault="0038259B" w:rsidP="00692FF9">
      <w:pPr>
        <w:rPr>
          <w:rFonts w:ascii="Helvetica" w:hAnsi="Helvetica"/>
          <w:sz w:val="22"/>
          <w:szCs w:val="22"/>
          <w:lang w:val="en-US"/>
        </w:rPr>
      </w:pPr>
    </w:p>
    <w:p w14:paraId="1B85E9ED" w14:textId="77777777" w:rsidR="0038259B" w:rsidRPr="0038259B" w:rsidRDefault="0038259B" w:rsidP="0038259B">
      <w:pPr>
        <w:rPr>
          <w:rFonts w:ascii="Helvetica" w:hAnsi="Helvetica"/>
          <w:bCs/>
          <w:sz w:val="22"/>
          <w:szCs w:val="22"/>
          <w:lang w:val="en-US"/>
        </w:rPr>
      </w:pPr>
      <w:r w:rsidRPr="0038259B">
        <w:rPr>
          <w:rFonts w:ascii="Helvetica" w:hAnsi="Helvetica"/>
          <w:bCs/>
          <w:sz w:val="22"/>
          <w:szCs w:val="22"/>
          <w:lang w:val="en-US"/>
        </w:rPr>
        <w:t>Another useful tool for visualizing the structure of a source code file is the Outline View, which is commonly found in modern IDEs. The Outline View provides a hierarchical representation of the file's structural elements, such as classes, functions, and variables, allowing developers to quickly navigate through the code [18].</w:t>
      </w:r>
    </w:p>
    <w:p w14:paraId="7B6BFC91" w14:textId="77777777" w:rsidR="0038259B" w:rsidRPr="0038259B" w:rsidRDefault="0038259B" w:rsidP="0038259B">
      <w:pPr>
        <w:rPr>
          <w:rFonts w:ascii="Helvetica" w:hAnsi="Helvetica"/>
          <w:bCs/>
          <w:sz w:val="22"/>
          <w:szCs w:val="22"/>
          <w:lang w:val="en-US"/>
        </w:rPr>
      </w:pPr>
    </w:p>
    <w:p w14:paraId="78C52DD9" w14:textId="77777777" w:rsidR="0038259B" w:rsidRPr="0038259B" w:rsidRDefault="0038259B" w:rsidP="0038259B">
      <w:pPr>
        <w:rPr>
          <w:rFonts w:ascii="Helvetica" w:hAnsi="Helvetica"/>
          <w:bCs/>
          <w:sz w:val="22"/>
          <w:szCs w:val="22"/>
          <w:lang w:val="en-US"/>
        </w:rPr>
      </w:pPr>
      <w:r w:rsidRPr="0038259B">
        <w:rPr>
          <w:rFonts w:ascii="Helvetica" w:hAnsi="Helvetica"/>
          <w:bCs/>
          <w:sz w:val="22"/>
          <w:szCs w:val="22"/>
          <w:lang w:val="en-US"/>
        </w:rPr>
        <w:t>Block collapsing is an additional method that can be utilized for graphical program visualization. This technique allows developers to hide sections of code, making it easier to navigate and understand the overall structure of the software project [17].</w:t>
      </w:r>
    </w:p>
    <w:p w14:paraId="7135665C" w14:textId="2B9A7D6C" w:rsidR="00692FF9" w:rsidRPr="0038259B" w:rsidRDefault="00692FF9" w:rsidP="00692FF9">
      <w:pPr>
        <w:rPr>
          <w:rFonts w:ascii="Helvetica" w:hAnsi="Helvetica"/>
          <w:bCs/>
          <w:sz w:val="22"/>
          <w:szCs w:val="22"/>
          <w:lang w:val="en-US"/>
        </w:rPr>
      </w:pPr>
      <w:r w:rsidRPr="0038259B">
        <w:rPr>
          <w:rFonts w:ascii="Helvetica" w:hAnsi="Helvetica"/>
          <w:bCs/>
          <w:sz w:val="22"/>
          <w:szCs w:val="22"/>
          <w:lang w:val="en-US"/>
        </w:rPr>
        <w:t xml:space="preserve"> </w:t>
      </w:r>
    </w:p>
    <w:p w14:paraId="28A4D035" w14:textId="77777777"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 xml:space="preserve">2.4 Generation </w:t>
      </w:r>
    </w:p>
    <w:p w14:paraId="55D45399"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2ABC6FC8" w14:textId="77777777" w:rsidR="000364B8" w:rsidRPr="000364B8" w:rsidRDefault="000364B8" w:rsidP="000364B8">
      <w:pPr>
        <w:rPr>
          <w:rFonts w:ascii="Helvetica" w:hAnsi="Helvetica"/>
          <w:sz w:val="22"/>
          <w:szCs w:val="22"/>
          <w:lang w:val="en-US"/>
        </w:rPr>
      </w:pPr>
      <w:r w:rsidRPr="000364B8">
        <w:rPr>
          <w:rFonts w:ascii="Helvetica" w:hAnsi="Helvetica"/>
          <w:sz w:val="22"/>
          <w:szCs w:val="22"/>
          <w:lang w:val="en-US"/>
        </w:rPr>
        <w:t>Generation is a critical component in the process of code visualization and analysis. It involves creating one or multiple files according to a specific set of predefined rules. The primary purpose of generation in the context of this thesis is to transform source code into a visual representation that aids developers in understanding the codebase more efficiently.</w:t>
      </w:r>
    </w:p>
    <w:p w14:paraId="1A1913E4" w14:textId="77777777" w:rsidR="000364B8" w:rsidRPr="000364B8" w:rsidRDefault="000364B8" w:rsidP="000364B8">
      <w:pPr>
        <w:rPr>
          <w:rFonts w:ascii="Helvetica" w:hAnsi="Helvetica"/>
          <w:sz w:val="22"/>
          <w:szCs w:val="22"/>
          <w:lang w:val="en-US"/>
        </w:rPr>
      </w:pPr>
    </w:p>
    <w:p w14:paraId="4F1CC933" w14:textId="77777777" w:rsidR="000364B8" w:rsidRPr="000364B8" w:rsidRDefault="000364B8" w:rsidP="000364B8">
      <w:pPr>
        <w:rPr>
          <w:rFonts w:ascii="Helvetica" w:hAnsi="Helvetica"/>
          <w:sz w:val="22"/>
          <w:szCs w:val="22"/>
          <w:lang w:val="en-US"/>
        </w:rPr>
      </w:pPr>
      <w:r w:rsidRPr="000364B8">
        <w:rPr>
          <w:rFonts w:ascii="Helvetica" w:hAnsi="Helvetica"/>
          <w:sz w:val="22"/>
          <w:szCs w:val="22"/>
          <w:lang w:val="en-US"/>
        </w:rPr>
        <w:t>There are various types of generation, including Code Generators, Documentation Generators, and Markup Generators. These generators differ in their production methods, output types, and intended purposes. By understanding the different types of generation and their applications, we can make informed decisions about the techniques and tools we employ in this project.</w:t>
      </w:r>
    </w:p>
    <w:p w14:paraId="1E5F8C49" w14:textId="77777777" w:rsidR="000364B8" w:rsidRPr="000364B8" w:rsidRDefault="000364B8" w:rsidP="000364B8">
      <w:pPr>
        <w:rPr>
          <w:rFonts w:ascii="Helvetica" w:hAnsi="Helvetica"/>
          <w:sz w:val="22"/>
          <w:szCs w:val="22"/>
          <w:lang w:val="en-US"/>
        </w:rPr>
      </w:pPr>
    </w:p>
    <w:p w14:paraId="52958F6E" w14:textId="77777777" w:rsidR="000364B8" w:rsidRPr="000364B8" w:rsidRDefault="000364B8" w:rsidP="000364B8">
      <w:pPr>
        <w:rPr>
          <w:rFonts w:ascii="Helvetica" w:hAnsi="Helvetica"/>
          <w:b/>
          <w:bCs/>
          <w:sz w:val="22"/>
          <w:szCs w:val="22"/>
          <w:lang w:val="en-US"/>
        </w:rPr>
      </w:pPr>
      <w:r w:rsidRPr="000364B8">
        <w:rPr>
          <w:rFonts w:ascii="Helvetica" w:hAnsi="Helvetica"/>
          <w:b/>
          <w:bCs/>
          <w:sz w:val="22"/>
          <w:szCs w:val="22"/>
          <w:lang w:val="en-US"/>
        </w:rPr>
        <w:t>2.4.1 Documentation Generators</w:t>
      </w:r>
    </w:p>
    <w:p w14:paraId="4EAC50AB" w14:textId="77777777" w:rsidR="000364B8" w:rsidRPr="000364B8" w:rsidRDefault="000364B8" w:rsidP="000364B8">
      <w:pPr>
        <w:rPr>
          <w:rFonts w:ascii="Helvetica" w:hAnsi="Helvetica"/>
          <w:sz w:val="22"/>
          <w:szCs w:val="22"/>
          <w:lang w:val="en-US"/>
        </w:rPr>
      </w:pPr>
    </w:p>
    <w:p w14:paraId="439F8491" w14:textId="03923F2D" w:rsidR="000364B8" w:rsidRPr="000364B8" w:rsidRDefault="000364B8" w:rsidP="000364B8">
      <w:pPr>
        <w:rPr>
          <w:rFonts w:ascii="Helvetica" w:hAnsi="Helvetica"/>
          <w:sz w:val="22"/>
          <w:szCs w:val="22"/>
          <w:lang w:val="en-US"/>
        </w:rPr>
      </w:pPr>
      <w:r w:rsidRPr="000364B8">
        <w:rPr>
          <w:rFonts w:ascii="Helvetica" w:hAnsi="Helvetica"/>
          <w:sz w:val="22"/>
          <w:szCs w:val="22"/>
          <w:lang w:val="en-US"/>
        </w:rPr>
        <w:t>Documentation generators play a vital role in generating documentation from the source code of an application [15]. Common use cases for documentation generators include automatically generating API documentation for back-end server applications, such as those produced by Postman, Sphynx, and Swagger. These generators</w:t>
      </w:r>
      <w:r w:rsidR="00C31127">
        <w:rPr>
          <w:rFonts w:ascii="Helvetica" w:hAnsi="Helvetica"/>
          <w:sz w:val="22"/>
          <w:szCs w:val="22"/>
          <w:lang w:val="en-US"/>
        </w:rPr>
        <w:t xml:space="preserve"> take a generated JSON file of OpenAPI specification and</w:t>
      </w:r>
      <w:r w:rsidRPr="000364B8">
        <w:rPr>
          <w:rFonts w:ascii="Helvetica" w:hAnsi="Helvetica"/>
          <w:sz w:val="22"/>
          <w:szCs w:val="22"/>
          <w:lang w:val="en-US"/>
        </w:rPr>
        <w:t xml:space="preserve"> provide developers with detailed information about the application's components, making it easier for them to work with the codebase.</w:t>
      </w:r>
    </w:p>
    <w:p w14:paraId="59AD7D59" w14:textId="77777777" w:rsidR="000364B8" w:rsidRPr="000364B8" w:rsidRDefault="000364B8" w:rsidP="000364B8">
      <w:pPr>
        <w:rPr>
          <w:rFonts w:ascii="Helvetica" w:hAnsi="Helvetica"/>
          <w:sz w:val="22"/>
          <w:szCs w:val="22"/>
          <w:lang w:val="en-US"/>
        </w:rPr>
      </w:pPr>
    </w:p>
    <w:p w14:paraId="6FAEB4E4" w14:textId="49C4DA5F" w:rsidR="000364B8" w:rsidRPr="000364B8" w:rsidRDefault="000364B8" w:rsidP="000364B8">
      <w:pPr>
        <w:rPr>
          <w:rFonts w:ascii="Helvetica" w:hAnsi="Helvetica"/>
          <w:b/>
          <w:bCs/>
          <w:sz w:val="22"/>
          <w:szCs w:val="22"/>
          <w:lang w:val="en-US"/>
        </w:rPr>
      </w:pPr>
      <w:r w:rsidRPr="000364B8">
        <w:rPr>
          <w:rFonts w:ascii="Helvetica" w:hAnsi="Helvetica"/>
          <w:b/>
          <w:bCs/>
          <w:sz w:val="22"/>
          <w:szCs w:val="22"/>
          <w:lang w:val="en-US"/>
        </w:rPr>
        <w:t>2.4.2 Markup Generators</w:t>
      </w:r>
    </w:p>
    <w:p w14:paraId="1C5E8ECF" w14:textId="77777777" w:rsidR="000364B8" w:rsidRPr="000364B8" w:rsidRDefault="000364B8" w:rsidP="000364B8">
      <w:pPr>
        <w:rPr>
          <w:rFonts w:ascii="Helvetica" w:hAnsi="Helvetica"/>
          <w:sz w:val="22"/>
          <w:szCs w:val="22"/>
          <w:lang w:val="en-US"/>
        </w:rPr>
      </w:pPr>
    </w:p>
    <w:p w14:paraId="729957F7" w14:textId="589ABD1F" w:rsidR="000364B8" w:rsidRPr="000364B8" w:rsidRDefault="000364B8" w:rsidP="000364B8">
      <w:pPr>
        <w:rPr>
          <w:rFonts w:ascii="Helvetica" w:hAnsi="Helvetica"/>
          <w:sz w:val="22"/>
          <w:szCs w:val="22"/>
          <w:lang w:val="en-US"/>
        </w:rPr>
      </w:pPr>
      <w:r w:rsidRPr="000364B8">
        <w:rPr>
          <w:rFonts w:ascii="Helvetica" w:hAnsi="Helvetica"/>
          <w:sz w:val="22"/>
          <w:szCs w:val="22"/>
          <w:lang w:val="en-US"/>
        </w:rPr>
        <w:lastRenderedPageBreak/>
        <w:t xml:space="preserve">For this thesis, </w:t>
      </w:r>
      <w:r>
        <w:rPr>
          <w:rFonts w:ascii="Helvetica" w:hAnsi="Helvetica"/>
          <w:sz w:val="22"/>
          <w:szCs w:val="22"/>
          <w:lang w:val="en-US"/>
        </w:rPr>
        <w:t>I</w:t>
      </w:r>
      <w:r w:rsidRPr="000364B8">
        <w:rPr>
          <w:rFonts w:ascii="Helvetica" w:hAnsi="Helvetica"/>
          <w:sz w:val="22"/>
          <w:szCs w:val="22"/>
          <w:lang w:val="en-US"/>
        </w:rPr>
        <w:t xml:space="preserve"> </w:t>
      </w:r>
      <w:r>
        <w:rPr>
          <w:rFonts w:ascii="Helvetica" w:hAnsi="Helvetica"/>
          <w:sz w:val="22"/>
          <w:szCs w:val="22"/>
          <w:lang w:val="en-US"/>
        </w:rPr>
        <w:t>am</w:t>
      </w:r>
      <w:r w:rsidRPr="000364B8">
        <w:rPr>
          <w:rFonts w:ascii="Helvetica" w:hAnsi="Helvetica"/>
          <w:sz w:val="22"/>
          <w:szCs w:val="22"/>
          <w:lang w:val="en-US"/>
        </w:rPr>
        <w:t xml:space="preserve"> particularly interested in markup generation, which is closely related to API documentation generation. Markup generation enables us to create a visual representation of the analyzed code, making it easier for developers to navigate and comprehend the codebase. By incorporating markup generation techniques, </w:t>
      </w:r>
      <w:r>
        <w:rPr>
          <w:rFonts w:ascii="Helvetica" w:hAnsi="Helvetica"/>
          <w:sz w:val="22"/>
          <w:szCs w:val="22"/>
          <w:lang w:val="en-US"/>
        </w:rPr>
        <w:t>I</w:t>
      </w:r>
      <w:r w:rsidRPr="000364B8">
        <w:rPr>
          <w:rFonts w:ascii="Helvetica" w:hAnsi="Helvetica"/>
          <w:sz w:val="22"/>
          <w:szCs w:val="22"/>
          <w:lang w:val="en-US"/>
        </w:rPr>
        <w:t xml:space="preserve"> aim to provide valuable insights and facilitate a more efficient development process.</w:t>
      </w:r>
    </w:p>
    <w:p w14:paraId="21C3B049" w14:textId="77777777" w:rsidR="000364B8" w:rsidRDefault="000364B8" w:rsidP="00692FF9">
      <w:pPr>
        <w:rPr>
          <w:rFonts w:ascii="Helvetica" w:hAnsi="Helvetica"/>
          <w:b/>
          <w:sz w:val="22"/>
          <w:szCs w:val="22"/>
          <w:lang w:val="en-US"/>
        </w:rPr>
      </w:pPr>
    </w:p>
    <w:p w14:paraId="41391719" w14:textId="4236FC4C"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2.4.</w:t>
      </w:r>
      <w:r w:rsidR="000364B8">
        <w:rPr>
          <w:rFonts w:ascii="Helvetica" w:hAnsi="Helvetica"/>
          <w:b/>
          <w:sz w:val="22"/>
          <w:szCs w:val="22"/>
          <w:lang w:val="en-US"/>
        </w:rPr>
        <w:t>3</w:t>
      </w:r>
      <w:r w:rsidRPr="00F11488">
        <w:rPr>
          <w:rFonts w:ascii="Helvetica" w:hAnsi="Helvetica"/>
          <w:b/>
          <w:sz w:val="22"/>
          <w:szCs w:val="22"/>
          <w:lang w:val="en-US"/>
        </w:rPr>
        <w:t xml:space="preserve"> Why HTML? </w:t>
      </w:r>
    </w:p>
    <w:p w14:paraId="4637F5F2"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09DC4928" w14:textId="60096BBB" w:rsidR="000364B8" w:rsidRDefault="000364B8" w:rsidP="00692FF9">
      <w:pPr>
        <w:rPr>
          <w:rFonts w:ascii="Helvetica" w:hAnsi="Helvetica"/>
          <w:sz w:val="22"/>
          <w:szCs w:val="22"/>
          <w:lang w:val="en-US"/>
        </w:rPr>
      </w:pPr>
      <w:r>
        <w:rPr>
          <w:rFonts w:ascii="Helvetica" w:hAnsi="Helvetica"/>
          <w:sz w:val="22"/>
          <w:szCs w:val="22"/>
          <w:lang w:val="en-US"/>
        </w:rPr>
        <w:t xml:space="preserve">I </w:t>
      </w:r>
      <w:r w:rsidRPr="000364B8">
        <w:rPr>
          <w:rFonts w:ascii="Helvetica" w:hAnsi="Helvetica"/>
          <w:sz w:val="22"/>
          <w:szCs w:val="22"/>
          <w:lang w:val="en-US"/>
        </w:rPr>
        <w:t>chose HTML as the main target markup language for several reasons, which make it an ideal choice for code visualization and analysis in this project</w:t>
      </w:r>
      <w:r>
        <w:rPr>
          <w:rFonts w:ascii="Helvetica" w:hAnsi="Helvetica"/>
          <w:sz w:val="22"/>
          <w:szCs w:val="22"/>
          <w:lang w:val="en-US"/>
        </w:rPr>
        <w:t>:</w:t>
      </w:r>
    </w:p>
    <w:p w14:paraId="3E419868" w14:textId="77777777" w:rsidR="000364B8" w:rsidRDefault="000364B8" w:rsidP="00692FF9">
      <w:pPr>
        <w:rPr>
          <w:rFonts w:ascii="Helvetica" w:hAnsi="Helvetica"/>
          <w:sz w:val="22"/>
          <w:szCs w:val="22"/>
          <w:lang w:val="en-US"/>
        </w:rPr>
      </w:pPr>
    </w:p>
    <w:p w14:paraId="7A158614" w14:textId="3D60CE75" w:rsidR="000364B8" w:rsidRPr="000364B8" w:rsidRDefault="000364B8" w:rsidP="000364B8">
      <w:pPr>
        <w:pStyle w:val="a6"/>
        <w:numPr>
          <w:ilvl w:val="0"/>
          <w:numId w:val="14"/>
        </w:numPr>
        <w:rPr>
          <w:rFonts w:ascii="Helvetica" w:hAnsi="Helvetica"/>
          <w:sz w:val="22"/>
          <w:szCs w:val="22"/>
          <w:lang w:val="en-US"/>
        </w:rPr>
      </w:pPr>
      <w:r w:rsidRPr="000364B8">
        <w:rPr>
          <w:rFonts w:ascii="Helvetica" w:hAnsi="Helvetica"/>
          <w:sz w:val="22"/>
          <w:szCs w:val="22"/>
          <w:u w:val="single"/>
          <w:lang w:val="en-US"/>
        </w:rPr>
        <w:t>Ubiquity</w:t>
      </w:r>
      <w:r w:rsidR="00FC45AA">
        <w:rPr>
          <w:rFonts w:ascii="Helvetica" w:hAnsi="Helvetica"/>
          <w:sz w:val="22"/>
          <w:szCs w:val="22"/>
          <w:lang w:val="en-US"/>
        </w:rPr>
        <w:t>.</w:t>
      </w:r>
      <w:r w:rsidRPr="000364B8">
        <w:rPr>
          <w:rFonts w:ascii="Helvetica" w:hAnsi="Helvetica"/>
          <w:sz w:val="22"/>
          <w:szCs w:val="22"/>
          <w:lang w:val="en-US"/>
        </w:rPr>
        <w:t xml:space="preserve"> HTML is a widely-used and recognized standard for creating web content. It is supported by virtually all web browsers, making it accessible on a wide range of devices and platforms. This ensures that the generated visualizations can be easily viewed and shared among developers without requiring additional tools or software installations [</w:t>
      </w:r>
      <w:r w:rsidR="00791415" w:rsidRPr="00791415">
        <w:rPr>
          <w:rFonts w:ascii="Helvetica" w:hAnsi="Helvetica"/>
          <w:sz w:val="22"/>
          <w:szCs w:val="22"/>
          <w:lang w:val="en-US"/>
        </w:rPr>
        <w:t>19</w:t>
      </w:r>
      <w:r w:rsidRPr="000364B8">
        <w:rPr>
          <w:rFonts w:ascii="Helvetica" w:hAnsi="Helvetica"/>
          <w:sz w:val="22"/>
          <w:szCs w:val="22"/>
          <w:lang w:val="en-US"/>
        </w:rPr>
        <w:t>].</w:t>
      </w:r>
    </w:p>
    <w:p w14:paraId="26C5956B" w14:textId="77777777" w:rsidR="000364B8" w:rsidRPr="000364B8" w:rsidRDefault="000364B8" w:rsidP="000364B8">
      <w:pPr>
        <w:rPr>
          <w:rFonts w:ascii="Helvetica" w:hAnsi="Helvetica"/>
          <w:sz w:val="22"/>
          <w:szCs w:val="22"/>
          <w:lang w:val="en-US"/>
        </w:rPr>
      </w:pPr>
    </w:p>
    <w:p w14:paraId="0501EFEF" w14:textId="538DBC2E" w:rsidR="000364B8" w:rsidRPr="000364B8" w:rsidRDefault="000364B8" w:rsidP="000364B8">
      <w:pPr>
        <w:pStyle w:val="a6"/>
        <w:numPr>
          <w:ilvl w:val="0"/>
          <w:numId w:val="14"/>
        </w:numPr>
        <w:rPr>
          <w:rFonts w:ascii="Helvetica" w:hAnsi="Helvetica"/>
          <w:sz w:val="22"/>
          <w:szCs w:val="22"/>
          <w:lang w:val="en-US"/>
        </w:rPr>
      </w:pPr>
      <w:r w:rsidRPr="000364B8">
        <w:rPr>
          <w:rFonts w:ascii="Helvetica" w:hAnsi="Helvetica"/>
          <w:sz w:val="22"/>
          <w:szCs w:val="22"/>
          <w:u w:val="single"/>
          <w:lang w:val="en-US"/>
        </w:rPr>
        <w:t>Flexibility</w:t>
      </w:r>
      <w:r w:rsidR="00FC45AA">
        <w:rPr>
          <w:rFonts w:ascii="Helvetica" w:hAnsi="Helvetica"/>
          <w:sz w:val="22"/>
          <w:szCs w:val="22"/>
          <w:lang w:val="en-US"/>
        </w:rPr>
        <w:t>.</w:t>
      </w:r>
      <w:r w:rsidRPr="000364B8">
        <w:rPr>
          <w:rFonts w:ascii="Helvetica" w:hAnsi="Helvetica"/>
          <w:sz w:val="22"/>
          <w:szCs w:val="22"/>
          <w:lang w:val="en-US"/>
        </w:rPr>
        <w:t xml:space="preserve"> HTML offers a rich set of elements and attributes that can be used to represent various types of data and structures. This flexibility allows for the creation of sophisticated textual and graphical visualizations that can effectively communicate the structure and relationships within the codebase [</w:t>
      </w:r>
      <w:r w:rsidR="00791415" w:rsidRPr="00791415">
        <w:rPr>
          <w:rFonts w:ascii="Helvetica" w:hAnsi="Helvetica"/>
          <w:sz w:val="22"/>
          <w:szCs w:val="22"/>
          <w:lang w:val="en-US"/>
        </w:rPr>
        <w:t>20</w:t>
      </w:r>
      <w:r w:rsidRPr="000364B8">
        <w:rPr>
          <w:rFonts w:ascii="Helvetica" w:hAnsi="Helvetica"/>
          <w:sz w:val="22"/>
          <w:szCs w:val="22"/>
          <w:lang w:val="en-US"/>
        </w:rPr>
        <w:t>].</w:t>
      </w:r>
    </w:p>
    <w:p w14:paraId="365E50EF" w14:textId="77777777" w:rsidR="000364B8" w:rsidRPr="000364B8" w:rsidRDefault="000364B8" w:rsidP="000364B8">
      <w:pPr>
        <w:rPr>
          <w:rFonts w:ascii="Helvetica" w:hAnsi="Helvetica"/>
          <w:sz w:val="22"/>
          <w:szCs w:val="22"/>
          <w:lang w:val="en-US"/>
        </w:rPr>
      </w:pPr>
    </w:p>
    <w:p w14:paraId="5B53A1A3" w14:textId="63B2FC94" w:rsidR="000364B8" w:rsidRPr="000364B8" w:rsidRDefault="000364B8" w:rsidP="000364B8">
      <w:pPr>
        <w:pStyle w:val="a6"/>
        <w:numPr>
          <w:ilvl w:val="0"/>
          <w:numId w:val="14"/>
        </w:numPr>
        <w:rPr>
          <w:rFonts w:ascii="Helvetica" w:hAnsi="Helvetica"/>
          <w:sz w:val="22"/>
          <w:szCs w:val="22"/>
          <w:lang w:val="en-US"/>
        </w:rPr>
      </w:pPr>
      <w:r w:rsidRPr="000364B8">
        <w:rPr>
          <w:rFonts w:ascii="Helvetica" w:hAnsi="Helvetica"/>
          <w:sz w:val="22"/>
          <w:szCs w:val="22"/>
          <w:u w:val="single"/>
          <w:lang w:val="en-US"/>
        </w:rPr>
        <w:t>Interactivity</w:t>
      </w:r>
      <w:r w:rsidR="00FC45AA">
        <w:rPr>
          <w:rFonts w:ascii="Helvetica" w:hAnsi="Helvetica"/>
          <w:sz w:val="22"/>
          <w:szCs w:val="22"/>
          <w:lang w:val="en-US"/>
        </w:rPr>
        <w:t>.</w:t>
      </w:r>
      <w:r w:rsidRPr="000364B8">
        <w:rPr>
          <w:rFonts w:ascii="Helvetica" w:hAnsi="Helvetica"/>
          <w:sz w:val="22"/>
          <w:szCs w:val="22"/>
          <w:lang w:val="en-US"/>
        </w:rPr>
        <w:t xml:space="preserve"> HTML can be easily combined with JavaScript and CSS to create interactive visualizations. This interactivity enables developers to explore the codebase dynamically, allowing them to drill down into specific sections or elements as needed. This capability can significantly enhance the developer's understanding of the code and facilitate more efficient navigation [</w:t>
      </w:r>
      <w:r w:rsidR="00791415" w:rsidRPr="00791415">
        <w:rPr>
          <w:rFonts w:ascii="Helvetica" w:hAnsi="Helvetica"/>
          <w:sz w:val="22"/>
          <w:szCs w:val="22"/>
          <w:lang w:val="en-US"/>
        </w:rPr>
        <w:t>21</w:t>
      </w:r>
      <w:r w:rsidRPr="000364B8">
        <w:rPr>
          <w:rFonts w:ascii="Helvetica" w:hAnsi="Helvetica"/>
          <w:sz w:val="22"/>
          <w:szCs w:val="22"/>
          <w:lang w:val="en-US"/>
        </w:rPr>
        <w:t>].</w:t>
      </w:r>
    </w:p>
    <w:p w14:paraId="326CC8A0" w14:textId="77777777" w:rsidR="000364B8" w:rsidRPr="00FC45AA" w:rsidRDefault="000364B8" w:rsidP="000364B8">
      <w:pPr>
        <w:rPr>
          <w:rFonts w:ascii="Helvetica" w:hAnsi="Helvetica"/>
          <w:sz w:val="22"/>
          <w:szCs w:val="22"/>
        </w:rPr>
      </w:pPr>
    </w:p>
    <w:p w14:paraId="125976DF" w14:textId="1E103E38" w:rsidR="000364B8" w:rsidRPr="000364B8" w:rsidRDefault="000364B8" w:rsidP="000364B8">
      <w:pPr>
        <w:pStyle w:val="a6"/>
        <w:numPr>
          <w:ilvl w:val="0"/>
          <w:numId w:val="14"/>
        </w:numPr>
        <w:rPr>
          <w:rFonts w:ascii="Helvetica" w:hAnsi="Helvetica"/>
          <w:sz w:val="22"/>
          <w:szCs w:val="22"/>
          <w:lang w:val="en-US"/>
        </w:rPr>
      </w:pPr>
      <w:r w:rsidRPr="000364B8">
        <w:rPr>
          <w:rFonts w:ascii="Helvetica" w:hAnsi="Helvetica"/>
          <w:sz w:val="22"/>
          <w:szCs w:val="22"/>
          <w:u w:val="single"/>
          <w:lang w:val="en-US"/>
        </w:rPr>
        <w:t>Extensibility</w:t>
      </w:r>
      <w:r w:rsidR="00FC45AA">
        <w:rPr>
          <w:rFonts w:ascii="Helvetica" w:hAnsi="Helvetica"/>
          <w:sz w:val="22"/>
          <w:szCs w:val="22"/>
          <w:lang w:val="en-US"/>
        </w:rPr>
        <w:t>.</w:t>
      </w:r>
      <w:r w:rsidRPr="000364B8">
        <w:rPr>
          <w:rFonts w:ascii="Helvetica" w:hAnsi="Helvetica"/>
          <w:sz w:val="22"/>
          <w:szCs w:val="22"/>
          <w:lang w:val="en-US"/>
        </w:rPr>
        <w:t xml:space="preserve"> HTML is designed to be extensible, meaning that it can be easily integrated with other web technologies or extended with custom elements and attributes. This extensibility allows for the creation of highly tailored visualizations that can address specific needs or requirements in the code analysis process [</w:t>
      </w:r>
      <w:r w:rsidR="00791415" w:rsidRPr="00791415">
        <w:rPr>
          <w:rFonts w:ascii="Helvetica" w:hAnsi="Helvetica"/>
          <w:sz w:val="22"/>
          <w:szCs w:val="22"/>
          <w:lang w:val="en-US"/>
        </w:rPr>
        <w:t>22</w:t>
      </w:r>
      <w:r w:rsidRPr="000364B8">
        <w:rPr>
          <w:rFonts w:ascii="Helvetica" w:hAnsi="Helvetica"/>
          <w:sz w:val="22"/>
          <w:szCs w:val="22"/>
          <w:lang w:val="en-US"/>
        </w:rPr>
        <w:t>].</w:t>
      </w:r>
    </w:p>
    <w:p w14:paraId="0D320D33" w14:textId="77777777" w:rsidR="000364B8" w:rsidRPr="000364B8" w:rsidRDefault="000364B8" w:rsidP="000364B8">
      <w:pPr>
        <w:rPr>
          <w:rFonts w:ascii="Helvetica" w:hAnsi="Helvetica"/>
          <w:sz w:val="22"/>
          <w:szCs w:val="22"/>
          <w:lang w:val="en-US"/>
        </w:rPr>
      </w:pPr>
    </w:p>
    <w:p w14:paraId="644C4930" w14:textId="6EB2085B" w:rsidR="000364B8" w:rsidRPr="000364B8" w:rsidRDefault="000364B8" w:rsidP="000364B8">
      <w:pPr>
        <w:pStyle w:val="a6"/>
        <w:numPr>
          <w:ilvl w:val="0"/>
          <w:numId w:val="14"/>
        </w:numPr>
        <w:rPr>
          <w:rFonts w:ascii="Helvetica" w:hAnsi="Helvetica"/>
          <w:sz w:val="22"/>
          <w:szCs w:val="22"/>
          <w:lang w:val="en-US"/>
        </w:rPr>
      </w:pPr>
      <w:r w:rsidRPr="000364B8">
        <w:rPr>
          <w:rFonts w:ascii="Helvetica" w:hAnsi="Helvetica"/>
          <w:sz w:val="22"/>
          <w:szCs w:val="22"/>
          <w:u w:val="single"/>
          <w:lang w:val="en-US"/>
        </w:rPr>
        <w:t>Compatibility</w:t>
      </w:r>
      <w:r w:rsidR="00FC45AA">
        <w:rPr>
          <w:rFonts w:ascii="Helvetica" w:hAnsi="Helvetica"/>
          <w:sz w:val="22"/>
          <w:szCs w:val="22"/>
          <w:lang w:val="en-US"/>
        </w:rPr>
        <w:t>.</w:t>
      </w:r>
      <w:r w:rsidRPr="000364B8">
        <w:rPr>
          <w:rFonts w:ascii="Helvetica" w:hAnsi="Helvetica"/>
          <w:sz w:val="22"/>
          <w:szCs w:val="22"/>
          <w:lang w:val="en-US"/>
        </w:rPr>
        <w:t xml:space="preserve"> As HTML is continuously evolving, it maintains backward compatibility, ensuring that the generated visualizations remain accessible and usable in the future. This compatibility is essential for long-term maintenance and support of the codebase [</w:t>
      </w:r>
      <w:r w:rsidR="00791415" w:rsidRPr="00791415">
        <w:rPr>
          <w:rFonts w:ascii="Helvetica" w:hAnsi="Helvetica"/>
          <w:sz w:val="22"/>
          <w:szCs w:val="22"/>
          <w:lang w:val="en-US"/>
        </w:rPr>
        <w:t>23</w:t>
      </w:r>
      <w:r w:rsidRPr="000364B8">
        <w:rPr>
          <w:rFonts w:ascii="Helvetica" w:hAnsi="Helvetica"/>
          <w:sz w:val="22"/>
          <w:szCs w:val="22"/>
          <w:lang w:val="en-US"/>
        </w:rPr>
        <w:t>].</w:t>
      </w:r>
    </w:p>
    <w:p w14:paraId="5778F355" w14:textId="77777777" w:rsidR="000364B8" w:rsidRDefault="000364B8" w:rsidP="00692FF9">
      <w:pPr>
        <w:rPr>
          <w:rFonts w:ascii="Helvetica" w:hAnsi="Helvetica"/>
          <w:sz w:val="22"/>
          <w:szCs w:val="22"/>
          <w:lang w:val="en-US"/>
        </w:rPr>
      </w:pPr>
    </w:p>
    <w:p w14:paraId="01597839" w14:textId="36D42287" w:rsidR="00692FF9" w:rsidRDefault="00FC45AA" w:rsidP="00692FF9">
      <w:pPr>
        <w:rPr>
          <w:rFonts w:ascii="Helvetica" w:hAnsi="Helvetica"/>
          <w:sz w:val="22"/>
          <w:szCs w:val="22"/>
          <w:lang w:val="en-US"/>
        </w:rPr>
      </w:pPr>
      <w:r>
        <w:rPr>
          <w:rFonts w:ascii="Helvetica" w:hAnsi="Helvetica"/>
          <w:sz w:val="22"/>
          <w:szCs w:val="22"/>
          <w:lang w:val="en-US"/>
        </w:rPr>
        <w:t xml:space="preserve">In short, </w:t>
      </w:r>
      <w:r w:rsidR="000364B8" w:rsidRPr="000364B8">
        <w:rPr>
          <w:rFonts w:ascii="Helvetica" w:hAnsi="Helvetica"/>
          <w:sz w:val="22"/>
          <w:szCs w:val="22"/>
          <w:lang w:val="en-US"/>
        </w:rPr>
        <w:t xml:space="preserve">HTML is a versatile, powerful, and widely supported markup language that offers significant advantages for code visualization and analysis. By leveraging its capabilities, </w:t>
      </w:r>
      <w:r w:rsidR="00C31127">
        <w:rPr>
          <w:rFonts w:ascii="Helvetica" w:hAnsi="Helvetica"/>
          <w:sz w:val="22"/>
          <w:szCs w:val="22"/>
          <w:lang w:val="en-US"/>
        </w:rPr>
        <w:t>one</w:t>
      </w:r>
      <w:r w:rsidR="000364B8" w:rsidRPr="000364B8">
        <w:rPr>
          <w:rFonts w:ascii="Helvetica" w:hAnsi="Helvetica"/>
          <w:sz w:val="22"/>
          <w:szCs w:val="22"/>
          <w:lang w:val="en-US"/>
        </w:rPr>
        <w:t xml:space="preserve"> can create comprehensive, interactive, and customizable representations of the codebase that aid developers in understanding and navigating the project more efficiently.</w:t>
      </w:r>
    </w:p>
    <w:p w14:paraId="2E683AEE" w14:textId="77777777" w:rsidR="000364B8" w:rsidRPr="00F11488" w:rsidRDefault="000364B8" w:rsidP="00692FF9">
      <w:pPr>
        <w:rPr>
          <w:rFonts w:ascii="Helvetica" w:hAnsi="Helvetica"/>
          <w:sz w:val="22"/>
          <w:szCs w:val="22"/>
          <w:lang w:val="en-US"/>
        </w:rPr>
      </w:pPr>
    </w:p>
    <w:p w14:paraId="6065D4AF" w14:textId="26574543"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2.4.</w:t>
      </w:r>
      <w:r w:rsidR="000364B8">
        <w:rPr>
          <w:rFonts w:ascii="Helvetica" w:hAnsi="Helvetica"/>
          <w:b/>
          <w:sz w:val="22"/>
          <w:szCs w:val="22"/>
          <w:lang w:val="en-US"/>
        </w:rPr>
        <w:t>4</w:t>
      </w:r>
      <w:r w:rsidRPr="00F11488">
        <w:rPr>
          <w:rFonts w:ascii="Helvetica" w:hAnsi="Helvetica"/>
          <w:b/>
          <w:sz w:val="22"/>
          <w:szCs w:val="22"/>
          <w:lang w:val="en-US"/>
        </w:rPr>
        <w:t xml:space="preserve"> Code generation </w:t>
      </w:r>
    </w:p>
    <w:p w14:paraId="3D9D1D56"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16A8F0FD" w14:textId="0835A61E" w:rsidR="005974DE" w:rsidRPr="005974DE" w:rsidRDefault="005974DE" w:rsidP="005974DE">
      <w:pPr>
        <w:rPr>
          <w:rFonts w:ascii="Helvetica" w:hAnsi="Helvetica"/>
          <w:sz w:val="22"/>
          <w:szCs w:val="22"/>
          <w:lang w:val="en-US"/>
        </w:rPr>
      </w:pPr>
      <w:r w:rsidRPr="005974DE">
        <w:rPr>
          <w:rFonts w:ascii="Helvetica" w:hAnsi="Helvetica"/>
          <w:sz w:val="22"/>
          <w:szCs w:val="22"/>
          <w:lang w:val="en-US"/>
        </w:rPr>
        <w:t>Code generation is a common practice in software development projects, including those based on the Flutter</w:t>
      </w:r>
      <w:r w:rsidR="00FC45AA" w:rsidRPr="00FC45AA">
        <w:rPr>
          <w:rFonts w:ascii="Helvetica" w:hAnsi="Helvetica"/>
          <w:sz w:val="22"/>
          <w:szCs w:val="22"/>
          <w:lang w:val="en-US"/>
        </w:rPr>
        <w:t>/</w:t>
      </w:r>
      <w:r w:rsidR="00FC45AA">
        <w:rPr>
          <w:rFonts w:ascii="Helvetica" w:hAnsi="Helvetica"/>
          <w:sz w:val="22"/>
          <w:szCs w:val="22"/>
          <w:lang w:val="en-US"/>
        </w:rPr>
        <w:t>Dart stack</w:t>
      </w:r>
      <w:r w:rsidRPr="005974DE">
        <w:rPr>
          <w:rFonts w:ascii="Helvetica" w:hAnsi="Helvetica"/>
          <w:sz w:val="22"/>
          <w:szCs w:val="22"/>
          <w:lang w:val="en-US"/>
        </w:rPr>
        <w:t>, which serves as the foundation for our tool. Code generators automate the creation of boilerplate code that can be tedious or time-consuming to write manually. A variety of popular packages are available on pub.dev, such as Auto-route and Freezed, which are widely regarded as standard best practices in the Flutter community [24].</w:t>
      </w:r>
    </w:p>
    <w:p w14:paraId="6A31D660" w14:textId="77777777" w:rsidR="005974DE" w:rsidRPr="005974DE" w:rsidRDefault="005974DE" w:rsidP="005974DE">
      <w:pPr>
        <w:rPr>
          <w:rFonts w:ascii="Helvetica" w:hAnsi="Helvetica"/>
          <w:sz w:val="22"/>
          <w:szCs w:val="22"/>
          <w:lang w:val="en-US"/>
        </w:rPr>
      </w:pPr>
    </w:p>
    <w:p w14:paraId="758989F5" w14:textId="5528C1E5" w:rsidR="00692FF9" w:rsidRPr="00F11488" w:rsidRDefault="005974DE" w:rsidP="005974DE">
      <w:pPr>
        <w:rPr>
          <w:rFonts w:ascii="Helvetica" w:hAnsi="Helvetica"/>
          <w:sz w:val="22"/>
          <w:szCs w:val="22"/>
          <w:lang w:val="en-US"/>
        </w:rPr>
      </w:pPr>
      <w:r w:rsidRPr="005974DE">
        <w:rPr>
          <w:rFonts w:ascii="Helvetica" w:hAnsi="Helvetica"/>
          <w:sz w:val="22"/>
          <w:szCs w:val="22"/>
          <w:lang w:val="en-US"/>
        </w:rPr>
        <w:t xml:space="preserve">Code generation typically relies on </w:t>
      </w:r>
      <w:r w:rsidR="00FC45AA">
        <w:rPr>
          <w:rFonts w:ascii="Helvetica" w:hAnsi="Helvetica"/>
          <w:sz w:val="22"/>
          <w:szCs w:val="22"/>
          <w:lang w:val="en-US"/>
        </w:rPr>
        <w:t>A</w:t>
      </w:r>
      <w:r w:rsidRPr="005974DE">
        <w:rPr>
          <w:rFonts w:ascii="Helvetica" w:hAnsi="Helvetica"/>
          <w:sz w:val="22"/>
          <w:szCs w:val="22"/>
          <w:lang w:val="en-US"/>
        </w:rPr>
        <w:t xml:space="preserve">bstract </w:t>
      </w:r>
      <w:r w:rsidR="00FC45AA">
        <w:rPr>
          <w:rFonts w:ascii="Helvetica" w:hAnsi="Helvetica"/>
          <w:sz w:val="22"/>
          <w:szCs w:val="22"/>
          <w:lang w:val="en-US"/>
        </w:rPr>
        <w:t>S</w:t>
      </w:r>
      <w:r w:rsidRPr="005974DE">
        <w:rPr>
          <w:rFonts w:ascii="Helvetica" w:hAnsi="Helvetica"/>
          <w:sz w:val="22"/>
          <w:szCs w:val="22"/>
          <w:lang w:val="en-US"/>
        </w:rPr>
        <w:t xml:space="preserve">yntax </w:t>
      </w:r>
      <w:r w:rsidR="00FC45AA">
        <w:rPr>
          <w:rFonts w:ascii="Helvetica" w:hAnsi="Helvetica"/>
          <w:sz w:val="22"/>
          <w:szCs w:val="22"/>
          <w:lang w:val="en-US"/>
        </w:rPr>
        <w:t>T</w:t>
      </w:r>
      <w:r w:rsidRPr="005974DE">
        <w:rPr>
          <w:rFonts w:ascii="Helvetica" w:hAnsi="Helvetica"/>
          <w:sz w:val="22"/>
          <w:szCs w:val="22"/>
          <w:lang w:val="en-US"/>
        </w:rPr>
        <w:t xml:space="preserve">rees (ASTs) or Element Trees to analyze the source code and generate code based on the extracted information. For instance, the json_serializable package (available at https://pub.dev/packages/json_serializable) utilizes the Element Tree to parse annotations [25]. Another example is the Freezed package (available at https://pub.dev/packages/freezed), where developers must annotate specific elements or define </w:t>
      </w:r>
      <w:r w:rsidRPr="005974DE">
        <w:rPr>
          <w:rFonts w:ascii="Helvetica" w:hAnsi="Helvetica"/>
          <w:sz w:val="22"/>
          <w:szCs w:val="22"/>
          <w:lang w:val="en-US"/>
        </w:rPr>
        <w:lastRenderedPageBreak/>
        <w:t>factory methods that are subsequently converted into predefined</w:t>
      </w:r>
      <w:r w:rsidR="00FC45AA">
        <w:rPr>
          <w:rFonts w:ascii="Helvetica" w:hAnsi="Helvetica"/>
          <w:sz w:val="22"/>
          <w:szCs w:val="22"/>
          <w:lang w:val="en-US"/>
        </w:rPr>
        <w:t xml:space="preserve"> boilerplate</w:t>
      </w:r>
      <w:r w:rsidRPr="005974DE">
        <w:rPr>
          <w:rFonts w:ascii="Helvetica" w:hAnsi="Helvetica"/>
          <w:sz w:val="22"/>
          <w:szCs w:val="22"/>
          <w:lang w:val="en-US"/>
        </w:rPr>
        <w:t xml:space="preserve"> code structures</w:t>
      </w:r>
      <w:r w:rsidR="00FC45AA">
        <w:rPr>
          <w:rFonts w:ascii="Helvetica" w:hAnsi="Helvetica"/>
          <w:sz w:val="22"/>
          <w:szCs w:val="22"/>
          <w:lang w:val="en-US"/>
        </w:rPr>
        <w:t xml:space="preserve"> that would be tiresome to write manually otherwise</w:t>
      </w:r>
      <w:r w:rsidRPr="005974DE">
        <w:rPr>
          <w:rFonts w:ascii="Helvetica" w:hAnsi="Helvetica"/>
          <w:sz w:val="22"/>
          <w:szCs w:val="22"/>
          <w:lang w:val="en-US"/>
        </w:rPr>
        <w:t xml:space="preserve"> (see Fig. 2 and Fig. 3) [26].</w:t>
      </w:r>
      <w:r w:rsidR="00692FF9" w:rsidRPr="00F11488">
        <w:rPr>
          <w:rFonts w:ascii="Helvetica" w:hAnsi="Helvetica"/>
          <w:sz w:val="22"/>
          <w:szCs w:val="22"/>
          <w:lang w:val="en-US"/>
        </w:rPr>
        <w:t xml:space="preserve"> </w:t>
      </w:r>
    </w:p>
    <w:p w14:paraId="387E7769"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66B7D747" w14:textId="77777777" w:rsidR="00692FF9" w:rsidRPr="00F11488" w:rsidRDefault="00692FF9" w:rsidP="00692FF9">
      <w:pPr>
        <w:rPr>
          <w:rFonts w:ascii="Helvetica" w:hAnsi="Helvetica"/>
          <w:sz w:val="22"/>
          <w:szCs w:val="22"/>
        </w:rPr>
      </w:pPr>
      <w:r w:rsidRPr="00F11488">
        <w:rPr>
          <w:rFonts w:ascii="Helvetica" w:hAnsi="Helvetica"/>
          <w:noProof/>
          <w:sz w:val="22"/>
          <w:szCs w:val="22"/>
        </w:rPr>
        <w:drawing>
          <wp:inline distT="0" distB="0" distL="0" distR="0" wp14:anchorId="3DA2A06C" wp14:editId="22F1324B">
            <wp:extent cx="5940425" cy="581660"/>
            <wp:effectExtent l="0" t="0" r="0" b="0"/>
            <wp:docPr id="977" name="Picture 977"/>
            <wp:cNvGraphicFramePr/>
            <a:graphic xmlns:a="http://schemas.openxmlformats.org/drawingml/2006/main">
              <a:graphicData uri="http://schemas.openxmlformats.org/drawingml/2006/picture">
                <pic:pic xmlns:pic="http://schemas.openxmlformats.org/drawingml/2006/picture">
                  <pic:nvPicPr>
                    <pic:cNvPr id="977" name="Picture 977"/>
                    <pic:cNvPicPr/>
                  </pic:nvPicPr>
                  <pic:blipFill>
                    <a:blip r:embed="rId8"/>
                    <a:stretch>
                      <a:fillRect/>
                    </a:stretch>
                  </pic:blipFill>
                  <pic:spPr>
                    <a:xfrm>
                      <a:off x="0" y="0"/>
                      <a:ext cx="5940425" cy="581660"/>
                    </a:xfrm>
                    <a:prstGeom prst="rect">
                      <a:avLst/>
                    </a:prstGeom>
                  </pic:spPr>
                </pic:pic>
              </a:graphicData>
            </a:graphic>
          </wp:inline>
        </w:drawing>
      </w:r>
      <w:r w:rsidRPr="00F11488">
        <w:rPr>
          <w:rFonts w:ascii="Helvetica" w:hAnsi="Helvetica"/>
          <w:sz w:val="22"/>
          <w:szCs w:val="22"/>
        </w:rPr>
        <w:t xml:space="preserve"> </w:t>
      </w:r>
    </w:p>
    <w:p w14:paraId="22D502F4" w14:textId="77777777" w:rsidR="00F90C24" w:rsidRDefault="00F90C24" w:rsidP="00F90C24">
      <w:pPr>
        <w:jc w:val="center"/>
        <w:rPr>
          <w:rFonts w:ascii="Helvetica" w:hAnsi="Helvetica"/>
          <w:i/>
          <w:sz w:val="22"/>
          <w:szCs w:val="22"/>
        </w:rPr>
      </w:pPr>
    </w:p>
    <w:p w14:paraId="35CA9A5B" w14:textId="5B9CA0E3" w:rsidR="00692FF9" w:rsidRDefault="00692FF9" w:rsidP="00F90C24">
      <w:pPr>
        <w:jc w:val="center"/>
        <w:rPr>
          <w:rFonts w:ascii="Helvetica" w:hAnsi="Helvetica"/>
          <w:i/>
          <w:sz w:val="22"/>
          <w:szCs w:val="22"/>
        </w:rPr>
      </w:pPr>
      <w:r w:rsidRPr="00F11488">
        <w:rPr>
          <w:rFonts w:ascii="Helvetica" w:hAnsi="Helvetica"/>
          <w:i/>
          <w:sz w:val="22"/>
          <w:szCs w:val="22"/>
        </w:rPr>
        <w:t>Fig. 2</w:t>
      </w:r>
    </w:p>
    <w:p w14:paraId="3AFECA1D" w14:textId="77777777" w:rsidR="00F90C24" w:rsidRDefault="00F90C24" w:rsidP="00F90C24">
      <w:pPr>
        <w:jc w:val="center"/>
        <w:rPr>
          <w:rFonts w:ascii="Helvetica" w:hAnsi="Helvetica"/>
          <w:i/>
          <w:sz w:val="22"/>
          <w:szCs w:val="22"/>
        </w:rPr>
      </w:pPr>
    </w:p>
    <w:p w14:paraId="41EC20A7" w14:textId="77777777" w:rsidR="00F90C24" w:rsidRPr="00F11488" w:rsidRDefault="00F90C24" w:rsidP="00692FF9">
      <w:pPr>
        <w:rPr>
          <w:rFonts w:ascii="Helvetica" w:hAnsi="Helvetica"/>
          <w:sz w:val="22"/>
          <w:szCs w:val="22"/>
        </w:rPr>
      </w:pPr>
    </w:p>
    <w:p w14:paraId="38906D8D" w14:textId="77777777" w:rsidR="00692FF9" w:rsidRPr="00F11488" w:rsidRDefault="00692FF9" w:rsidP="00692FF9">
      <w:pPr>
        <w:rPr>
          <w:rFonts w:ascii="Helvetica" w:hAnsi="Helvetica"/>
          <w:sz w:val="22"/>
          <w:szCs w:val="22"/>
        </w:rPr>
      </w:pPr>
      <w:r w:rsidRPr="00F11488">
        <w:rPr>
          <w:rFonts w:ascii="Helvetica" w:hAnsi="Helvetica"/>
          <w:noProof/>
          <w:sz w:val="22"/>
          <w:szCs w:val="22"/>
        </w:rPr>
        <w:drawing>
          <wp:inline distT="0" distB="0" distL="0" distR="0" wp14:anchorId="1A231FAB" wp14:editId="5082B458">
            <wp:extent cx="5940425" cy="5655310"/>
            <wp:effectExtent l="0" t="0" r="0" b="0"/>
            <wp:docPr id="1017" name="Picture 1017"/>
            <wp:cNvGraphicFramePr/>
            <a:graphic xmlns:a="http://schemas.openxmlformats.org/drawingml/2006/main">
              <a:graphicData uri="http://schemas.openxmlformats.org/drawingml/2006/picture">
                <pic:pic xmlns:pic="http://schemas.openxmlformats.org/drawingml/2006/picture">
                  <pic:nvPicPr>
                    <pic:cNvPr id="1017" name="Picture 1017"/>
                    <pic:cNvPicPr/>
                  </pic:nvPicPr>
                  <pic:blipFill>
                    <a:blip r:embed="rId9"/>
                    <a:stretch>
                      <a:fillRect/>
                    </a:stretch>
                  </pic:blipFill>
                  <pic:spPr>
                    <a:xfrm>
                      <a:off x="0" y="0"/>
                      <a:ext cx="5940425" cy="5655310"/>
                    </a:xfrm>
                    <a:prstGeom prst="rect">
                      <a:avLst/>
                    </a:prstGeom>
                  </pic:spPr>
                </pic:pic>
              </a:graphicData>
            </a:graphic>
          </wp:inline>
        </w:drawing>
      </w:r>
    </w:p>
    <w:p w14:paraId="660F7356" w14:textId="77777777" w:rsidR="00F90C24" w:rsidRDefault="00F90C24" w:rsidP="00F90C24">
      <w:pPr>
        <w:jc w:val="center"/>
        <w:rPr>
          <w:rFonts w:ascii="Helvetica" w:hAnsi="Helvetica"/>
          <w:i/>
          <w:sz w:val="22"/>
          <w:szCs w:val="22"/>
          <w:lang w:val="en-US"/>
        </w:rPr>
      </w:pPr>
    </w:p>
    <w:p w14:paraId="17C7818F" w14:textId="60DEFFFD" w:rsidR="00692FF9" w:rsidRPr="00F11488" w:rsidRDefault="00692FF9" w:rsidP="00F90C24">
      <w:pPr>
        <w:jc w:val="center"/>
        <w:rPr>
          <w:rFonts w:ascii="Helvetica" w:hAnsi="Helvetica"/>
          <w:sz w:val="22"/>
          <w:szCs w:val="22"/>
          <w:lang w:val="en-US"/>
        </w:rPr>
      </w:pPr>
      <w:r w:rsidRPr="00F11488">
        <w:rPr>
          <w:rFonts w:ascii="Helvetica" w:hAnsi="Helvetica"/>
          <w:i/>
          <w:sz w:val="22"/>
          <w:szCs w:val="22"/>
          <w:lang w:val="en-US"/>
        </w:rPr>
        <w:t>Fig. 3</w:t>
      </w:r>
    </w:p>
    <w:p w14:paraId="5BC1FB6D" w14:textId="77777777" w:rsidR="00692FF9" w:rsidRDefault="00692FF9" w:rsidP="00692FF9">
      <w:pPr>
        <w:rPr>
          <w:rFonts w:ascii="Helvetica" w:hAnsi="Helvetica"/>
          <w:b/>
          <w:sz w:val="22"/>
          <w:szCs w:val="22"/>
          <w:lang w:val="en-US"/>
        </w:rPr>
      </w:pPr>
      <w:r w:rsidRPr="00F11488">
        <w:rPr>
          <w:rFonts w:ascii="Helvetica" w:hAnsi="Helvetica"/>
          <w:b/>
          <w:sz w:val="22"/>
          <w:szCs w:val="22"/>
          <w:lang w:val="en-US"/>
        </w:rPr>
        <w:t xml:space="preserve"> </w:t>
      </w:r>
    </w:p>
    <w:p w14:paraId="6FEF36FA" w14:textId="309188FB" w:rsidR="00FC45AA" w:rsidRPr="00FC45AA" w:rsidRDefault="00FC45AA" w:rsidP="009238D0">
      <w:pPr>
        <w:jc w:val="both"/>
        <w:rPr>
          <w:rFonts w:ascii="Helvetica" w:hAnsi="Helvetica"/>
          <w:b/>
          <w:bCs/>
          <w:sz w:val="22"/>
          <w:szCs w:val="22"/>
          <w:lang w:val="en-US"/>
        </w:rPr>
      </w:pPr>
      <w:r w:rsidRPr="00FC45AA">
        <w:rPr>
          <w:rFonts w:ascii="Helvetica" w:hAnsi="Helvetica"/>
          <w:b/>
          <w:bCs/>
          <w:sz w:val="22"/>
          <w:szCs w:val="22"/>
          <w:lang w:val="en-US"/>
        </w:rPr>
        <w:t>Scanline</w:t>
      </w:r>
    </w:p>
    <w:p w14:paraId="79B1A69C" w14:textId="17A3548C" w:rsidR="00380A2B" w:rsidRDefault="00380A2B" w:rsidP="009238D0">
      <w:pPr>
        <w:jc w:val="both"/>
        <w:rPr>
          <w:rFonts w:ascii="Helvetica" w:hAnsi="Helvetica"/>
          <w:sz w:val="22"/>
          <w:szCs w:val="22"/>
          <w:lang w:val="en-US"/>
        </w:rPr>
      </w:pPr>
      <w:r>
        <w:rPr>
          <w:rFonts w:ascii="Helvetica" w:hAnsi="Helvetica"/>
          <w:sz w:val="22"/>
          <w:szCs w:val="22"/>
          <w:lang w:val="en-US"/>
        </w:rPr>
        <w:t xml:space="preserve">In my case, I utilize the Scanline algorithm [27] to keep the order of generation in the HTML generation pipeline. I cover this topic more in details in the Implementation chapter of this thesis. </w:t>
      </w:r>
    </w:p>
    <w:p w14:paraId="6AF6A165" w14:textId="77777777" w:rsidR="00380A2B" w:rsidRDefault="00380A2B" w:rsidP="009238D0">
      <w:pPr>
        <w:jc w:val="both"/>
        <w:rPr>
          <w:rFonts w:ascii="Helvetica" w:hAnsi="Helvetica"/>
          <w:sz w:val="22"/>
          <w:szCs w:val="22"/>
          <w:lang w:val="en-US"/>
        </w:rPr>
      </w:pPr>
    </w:p>
    <w:p w14:paraId="0E75E144" w14:textId="4BE8992A" w:rsidR="00380A2B" w:rsidRPr="00380A2B" w:rsidRDefault="00380A2B" w:rsidP="009238D0">
      <w:pPr>
        <w:jc w:val="both"/>
        <w:rPr>
          <w:rFonts w:ascii="Helvetica" w:hAnsi="Helvetica"/>
          <w:sz w:val="22"/>
          <w:szCs w:val="22"/>
          <w:lang w:val="en-US"/>
        </w:rPr>
      </w:pPr>
      <w:r w:rsidRPr="00380A2B">
        <w:rPr>
          <w:rFonts w:ascii="Helvetica" w:hAnsi="Helvetica"/>
          <w:sz w:val="22"/>
          <w:szCs w:val="22"/>
          <w:lang w:val="en-US"/>
        </w:rPr>
        <w:t>The scanline algorithm, originally introduced in the context of computer graphics for rendering polygons, can be adapted to process block scoping in a codebase</w:t>
      </w:r>
      <w:r>
        <w:rPr>
          <w:rFonts w:ascii="Helvetica" w:hAnsi="Helvetica"/>
          <w:sz w:val="22"/>
          <w:szCs w:val="22"/>
          <w:lang w:val="en-US"/>
        </w:rPr>
        <w:t xml:space="preserve"> [27]</w:t>
      </w:r>
      <w:r w:rsidRPr="00380A2B">
        <w:rPr>
          <w:rFonts w:ascii="Helvetica" w:hAnsi="Helvetica"/>
          <w:sz w:val="22"/>
          <w:szCs w:val="22"/>
          <w:lang w:val="en-US"/>
        </w:rPr>
        <w:t xml:space="preserve">. The algorithm's core idea is to iterate linearly through the code, keeping track of the current state at each position. This </w:t>
      </w:r>
      <w:r w:rsidRPr="00380A2B">
        <w:rPr>
          <w:rFonts w:ascii="Helvetica" w:hAnsi="Helvetica"/>
          <w:sz w:val="22"/>
          <w:szCs w:val="22"/>
          <w:lang w:val="en-US"/>
        </w:rPr>
        <w:lastRenderedPageBreak/>
        <w:t>approach enables the efficient handling of block scopes without resorting to nested loops or more complex data structures.</w:t>
      </w:r>
    </w:p>
    <w:p w14:paraId="5B4FB02A" w14:textId="77777777" w:rsidR="00380A2B" w:rsidRPr="00380A2B" w:rsidRDefault="00380A2B" w:rsidP="009238D0">
      <w:pPr>
        <w:jc w:val="both"/>
        <w:rPr>
          <w:rFonts w:ascii="Helvetica" w:hAnsi="Helvetica"/>
          <w:sz w:val="22"/>
          <w:szCs w:val="22"/>
          <w:lang w:val="en-US"/>
        </w:rPr>
      </w:pPr>
    </w:p>
    <w:p w14:paraId="1B261985" w14:textId="77777777" w:rsidR="00380A2B" w:rsidRPr="00380A2B" w:rsidRDefault="00380A2B" w:rsidP="009238D0">
      <w:pPr>
        <w:jc w:val="both"/>
        <w:rPr>
          <w:rFonts w:ascii="Helvetica" w:hAnsi="Helvetica"/>
          <w:sz w:val="22"/>
          <w:szCs w:val="22"/>
          <w:lang w:val="en-US"/>
        </w:rPr>
      </w:pPr>
      <w:r w:rsidRPr="00380A2B">
        <w:rPr>
          <w:rFonts w:ascii="Helvetica" w:hAnsi="Helvetica"/>
          <w:sz w:val="22"/>
          <w:szCs w:val="22"/>
          <w:lang w:val="en-US"/>
        </w:rPr>
        <w:t>In the context of DartBoard, the scanline algorithm is used to detect the opening and closing of blocks in the code. The algorithm first creates a list of events, where each event corresponds to the starting or ending position of a block. These events are then sorted based on their positions in the code.</w:t>
      </w:r>
    </w:p>
    <w:p w14:paraId="1FADCA20" w14:textId="77777777" w:rsidR="00380A2B" w:rsidRPr="00380A2B" w:rsidRDefault="00380A2B" w:rsidP="009238D0">
      <w:pPr>
        <w:jc w:val="both"/>
        <w:rPr>
          <w:rFonts w:ascii="Helvetica" w:hAnsi="Helvetica"/>
          <w:sz w:val="22"/>
          <w:szCs w:val="22"/>
          <w:lang w:val="en-US"/>
        </w:rPr>
      </w:pPr>
    </w:p>
    <w:p w14:paraId="4DCD8E26" w14:textId="3CFE9E4B" w:rsidR="00380A2B" w:rsidRDefault="00380A2B" w:rsidP="009238D0">
      <w:pPr>
        <w:jc w:val="both"/>
        <w:rPr>
          <w:rFonts w:ascii="Helvetica" w:hAnsi="Helvetica"/>
          <w:sz w:val="22"/>
          <w:szCs w:val="22"/>
          <w:lang w:val="en-US"/>
        </w:rPr>
      </w:pPr>
      <w:r w:rsidRPr="00380A2B">
        <w:rPr>
          <w:rFonts w:ascii="Helvetica" w:hAnsi="Helvetica"/>
          <w:sz w:val="22"/>
          <w:szCs w:val="22"/>
          <w:lang w:val="en-US"/>
        </w:rPr>
        <w:t>The main advantage of the scanline algorithm is its linear time complexity</w:t>
      </w:r>
      <w:r>
        <w:rPr>
          <w:rFonts w:ascii="Helvetica" w:hAnsi="Helvetica"/>
          <w:sz w:val="22"/>
          <w:szCs w:val="22"/>
          <w:lang w:val="en-US"/>
        </w:rPr>
        <w:t xml:space="preserve"> O(N)</w:t>
      </w:r>
      <w:r w:rsidRPr="00380A2B">
        <w:rPr>
          <w:rFonts w:ascii="Helvetica" w:hAnsi="Helvetica"/>
          <w:sz w:val="22"/>
          <w:szCs w:val="22"/>
          <w:lang w:val="en-US"/>
        </w:rPr>
        <w:t>, which allows for efficient processing of block scopes in large codebases. By iterating through the sorted list of events and maintaining the current state at each position, the algorithm can efficiently add the corresponding opening or closing HTML tags to wrap the block content. This process enables the correct visualization of block scopes in the generated HTML document.</w:t>
      </w:r>
    </w:p>
    <w:p w14:paraId="2E444B85" w14:textId="77777777" w:rsidR="00380A2B" w:rsidRDefault="00380A2B" w:rsidP="009238D0">
      <w:pPr>
        <w:jc w:val="both"/>
        <w:rPr>
          <w:rFonts w:ascii="Helvetica" w:hAnsi="Helvetica"/>
          <w:sz w:val="22"/>
          <w:szCs w:val="22"/>
          <w:lang w:val="en-US"/>
        </w:rPr>
      </w:pPr>
    </w:p>
    <w:p w14:paraId="1E3D7742" w14:textId="3B5B732B" w:rsidR="00F90C24" w:rsidRPr="00F11488" w:rsidRDefault="00380A2B" w:rsidP="009238D0">
      <w:pPr>
        <w:jc w:val="both"/>
        <w:rPr>
          <w:rFonts w:ascii="Helvetica" w:hAnsi="Helvetica"/>
          <w:sz w:val="22"/>
          <w:szCs w:val="22"/>
          <w:lang w:val="en-US"/>
        </w:rPr>
      </w:pPr>
      <w:r>
        <w:rPr>
          <w:rFonts w:ascii="Helvetica" w:hAnsi="Helvetica"/>
          <w:sz w:val="22"/>
          <w:szCs w:val="22"/>
          <w:lang w:val="en-US"/>
        </w:rPr>
        <w:t>So, the Scanline algorithm is necessary for this case as the scopes/blocks are nested inside each other and when generating HTML tags for them, we need to flatten them and iterate over them in the chronological order, which is exactly what the algorithm does.</w:t>
      </w:r>
    </w:p>
    <w:p w14:paraId="3BD77271" w14:textId="7B131E89" w:rsidR="00692FF9" w:rsidRPr="00F11488" w:rsidRDefault="00692FF9" w:rsidP="009238D0">
      <w:pPr>
        <w:jc w:val="both"/>
        <w:rPr>
          <w:rFonts w:ascii="Helvetica" w:hAnsi="Helvetica"/>
          <w:sz w:val="22"/>
          <w:szCs w:val="22"/>
          <w:lang w:val="en-US"/>
        </w:rPr>
      </w:pPr>
    </w:p>
    <w:p w14:paraId="534E3DD4" w14:textId="5620F787" w:rsidR="00692FF9" w:rsidRPr="00F11488" w:rsidRDefault="00692FF9" w:rsidP="009238D0">
      <w:pPr>
        <w:jc w:val="both"/>
        <w:rPr>
          <w:rFonts w:ascii="Helvetica" w:hAnsi="Helvetica"/>
          <w:b/>
          <w:sz w:val="22"/>
          <w:szCs w:val="22"/>
          <w:lang w:val="en-US"/>
        </w:rPr>
      </w:pPr>
      <w:r w:rsidRPr="00F11488">
        <w:rPr>
          <w:rFonts w:ascii="Helvetica" w:hAnsi="Helvetica"/>
          <w:b/>
          <w:sz w:val="22"/>
          <w:szCs w:val="22"/>
          <w:lang w:val="en-US"/>
        </w:rPr>
        <w:t>2.4.</w:t>
      </w:r>
      <w:r w:rsidR="000364B8">
        <w:rPr>
          <w:rFonts w:ascii="Helvetica" w:hAnsi="Helvetica"/>
          <w:b/>
          <w:sz w:val="22"/>
          <w:szCs w:val="22"/>
          <w:lang w:val="en-US"/>
        </w:rPr>
        <w:t>5</w:t>
      </w:r>
      <w:r w:rsidRPr="00F11488">
        <w:rPr>
          <w:rFonts w:ascii="Helvetica" w:hAnsi="Helvetica"/>
          <w:b/>
          <w:sz w:val="22"/>
          <w:szCs w:val="22"/>
          <w:lang w:val="en-US"/>
        </w:rPr>
        <w:t xml:space="preserve"> Documentation generators </w:t>
      </w:r>
    </w:p>
    <w:p w14:paraId="7BA6D39D" w14:textId="27875E63" w:rsidR="00692FF9" w:rsidRPr="00F11488" w:rsidRDefault="00692FF9" w:rsidP="009238D0">
      <w:pPr>
        <w:jc w:val="both"/>
        <w:rPr>
          <w:rFonts w:ascii="Helvetica" w:hAnsi="Helvetica"/>
          <w:sz w:val="22"/>
          <w:szCs w:val="22"/>
          <w:lang w:val="en-US"/>
        </w:rPr>
      </w:pPr>
    </w:p>
    <w:p w14:paraId="4A1139ED" w14:textId="48D7D02E" w:rsidR="00692FF9" w:rsidRDefault="00692FF9" w:rsidP="009238D0">
      <w:pPr>
        <w:jc w:val="both"/>
        <w:rPr>
          <w:rFonts w:ascii="Helvetica" w:hAnsi="Helvetica"/>
          <w:sz w:val="22"/>
          <w:szCs w:val="22"/>
          <w:lang w:val="en-US"/>
        </w:rPr>
      </w:pPr>
      <w:r w:rsidRPr="00F11488">
        <w:rPr>
          <w:rFonts w:ascii="Helvetica" w:hAnsi="Helvetica"/>
          <w:sz w:val="22"/>
          <w:szCs w:val="22"/>
          <w:lang w:val="en-US"/>
        </w:rPr>
        <w:t xml:space="preserve">Documentation generators most commonly create an HTML project that the end-user can navigate through </w:t>
      </w:r>
      <w:r w:rsidR="00F47D3E" w:rsidRPr="00F11488">
        <w:rPr>
          <w:rFonts w:ascii="Helvetica" w:hAnsi="Helvetica"/>
          <w:sz w:val="22"/>
          <w:szCs w:val="22"/>
          <w:lang w:val="en-US"/>
        </w:rPr>
        <w:t>in the browser</w:t>
      </w:r>
      <w:r w:rsidR="00F47D3E" w:rsidRPr="00F11488">
        <w:rPr>
          <w:rFonts w:ascii="Helvetica" w:hAnsi="Helvetica"/>
          <w:sz w:val="22"/>
          <w:szCs w:val="22"/>
          <w:lang w:val="en-US"/>
        </w:rPr>
        <w:t xml:space="preserve"> </w:t>
      </w:r>
      <w:r w:rsidRPr="00F11488">
        <w:rPr>
          <w:rFonts w:ascii="Helvetica" w:hAnsi="Helvetica"/>
          <w:sz w:val="22"/>
          <w:szCs w:val="22"/>
          <w:lang w:val="en-US"/>
        </w:rPr>
        <w:t xml:space="preserve">independently of </w:t>
      </w:r>
      <w:r w:rsidR="00F47D3E">
        <w:rPr>
          <w:rFonts w:ascii="Helvetica" w:hAnsi="Helvetica"/>
          <w:sz w:val="22"/>
          <w:szCs w:val="22"/>
          <w:lang w:val="en-US"/>
        </w:rPr>
        <w:t xml:space="preserve">dependencies such as </w:t>
      </w:r>
      <w:r w:rsidRPr="00F11488">
        <w:rPr>
          <w:rFonts w:ascii="Helvetica" w:hAnsi="Helvetica"/>
          <w:sz w:val="22"/>
          <w:szCs w:val="22"/>
          <w:lang w:val="en-US"/>
        </w:rPr>
        <w:t>the operating system</w:t>
      </w:r>
      <w:r w:rsidR="00F47D3E">
        <w:rPr>
          <w:rFonts w:ascii="Helvetica" w:hAnsi="Helvetica"/>
          <w:sz w:val="22"/>
          <w:szCs w:val="22"/>
          <w:lang w:val="en-US"/>
        </w:rPr>
        <w:t xml:space="preserve"> or the browser engine, etc</w:t>
      </w:r>
      <w:r w:rsidRPr="00F11488">
        <w:rPr>
          <w:rFonts w:ascii="Helvetica" w:hAnsi="Helvetica"/>
          <w:sz w:val="22"/>
          <w:szCs w:val="22"/>
          <w:lang w:val="en-US"/>
        </w:rPr>
        <w:t>. The most prominent examples of documentation generators are API specification generators</w:t>
      </w:r>
      <w:r w:rsidR="00F47D3E">
        <w:rPr>
          <w:rFonts w:ascii="Helvetica" w:hAnsi="Helvetica"/>
          <w:sz w:val="22"/>
          <w:szCs w:val="22"/>
          <w:lang w:val="en-US"/>
        </w:rPr>
        <w:t>,</w:t>
      </w:r>
      <w:r w:rsidRPr="00F11488">
        <w:rPr>
          <w:rFonts w:ascii="Helvetica" w:hAnsi="Helvetica"/>
          <w:sz w:val="22"/>
          <w:szCs w:val="22"/>
          <w:lang w:val="en-US"/>
        </w:rPr>
        <w:t xml:space="preserve"> discussed above, such as Postman. The reader can see another example of a documentation generator in </w:t>
      </w:r>
      <w:r w:rsidRPr="00F11488">
        <w:rPr>
          <w:rFonts w:ascii="Helvetica" w:hAnsi="Helvetica"/>
          <w:i/>
          <w:sz w:val="22"/>
          <w:szCs w:val="22"/>
          <w:lang w:val="en-US"/>
        </w:rPr>
        <w:t xml:space="preserve">Fig. 4 </w:t>
      </w:r>
      <w:r w:rsidRPr="00F11488">
        <w:rPr>
          <w:rFonts w:ascii="Helvetica" w:hAnsi="Helvetica"/>
          <w:sz w:val="22"/>
          <w:szCs w:val="22"/>
          <w:lang w:val="en-US"/>
        </w:rPr>
        <w:t xml:space="preserve">[15]. </w:t>
      </w:r>
    </w:p>
    <w:p w14:paraId="15C945CB" w14:textId="77777777" w:rsidR="00F47D3E" w:rsidRDefault="00F47D3E" w:rsidP="009238D0">
      <w:pPr>
        <w:jc w:val="both"/>
        <w:rPr>
          <w:rFonts w:ascii="Helvetica" w:hAnsi="Helvetica"/>
          <w:sz w:val="22"/>
          <w:szCs w:val="22"/>
          <w:lang w:val="en-US"/>
        </w:rPr>
      </w:pPr>
    </w:p>
    <w:p w14:paraId="10AD7139" w14:textId="0A6560D5" w:rsidR="00F47D3E" w:rsidRPr="00F11488" w:rsidRDefault="00F47D3E" w:rsidP="009238D0">
      <w:pPr>
        <w:jc w:val="both"/>
        <w:rPr>
          <w:rFonts w:ascii="Helvetica" w:hAnsi="Helvetica"/>
          <w:sz w:val="22"/>
          <w:szCs w:val="22"/>
          <w:lang w:val="en-US"/>
        </w:rPr>
      </w:pPr>
      <w:r>
        <w:rPr>
          <w:rFonts w:ascii="Helvetica" w:hAnsi="Helvetica"/>
          <w:sz w:val="22"/>
          <w:szCs w:val="22"/>
          <w:lang w:val="en-US"/>
        </w:rPr>
        <w:t xml:space="preserve">Swagger, ReDoc and other documentation generators typically utilize the OpenAPI specification generated by the backend application itself or by a special utility that takes the backend codebase and coverts it into this large JSON file that follows the OpenAPI specification guidelines. This JSON is then processed by the generators to create a user interface like the reader has seen in </w:t>
      </w:r>
      <w:r w:rsidRPr="00F11488">
        <w:rPr>
          <w:rFonts w:ascii="Helvetica" w:hAnsi="Helvetica"/>
          <w:i/>
          <w:sz w:val="22"/>
          <w:szCs w:val="22"/>
          <w:lang w:val="en-US"/>
        </w:rPr>
        <w:t>Fig. 4</w:t>
      </w:r>
      <w:r>
        <w:rPr>
          <w:rFonts w:ascii="Helvetica" w:hAnsi="Helvetica"/>
          <w:i/>
          <w:sz w:val="22"/>
          <w:szCs w:val="22"/>
          <w:lang w:val="en-US"/>
        </w:rPr>
        <w:t>.</w:t>
      </w:r>
    </w:p>
    <w:p w14:paraId="11E817BC"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0FE34A96" w14:textId="77777777" w:rsidR="00692FF9" w:rsidRPr="00F11488" w:rsidRDefault="00692FF9" w:rsidP="00692FF9">
      <w:pPr>
        <w:rPr>
          <w:rFonts w:ascii="Helvetica" w:hAnsi="Helvetica"/>
          <w:sz w:val="22"/>
          <w:szCs w:val="22"/>
        </w:rPr>
      </w:pPr>
      <w:r w:rsidRPr="00F11488">
        <w:rPr>
          <w:rFonts w:ascii="Helvetica" w:hAnsi="Helvetica"/>
          <w:noProof/>
          <w:sz w:val="22"/>
          <w:szCs w:val="22"/>
        </w:rPr>
        <w:drawing>
          <wp:inline distT="0" distB="0" distL="0" distR="0" wp14:anchorId="414D69E9" wp14:editId="51E4F698">
            <wp:extent cx="5940425" cy="3321050"/>
            <wp:effectExtent l="0" t="0" r="0" b="0"/>
            <wp:docPr id="1034" name="Picture 1034"/>
            <wp:cNvGraphicFramePr/>
            <a:graphic xmlns:a="http://schemas.openxmlformats.org/drawingml/2006/main">
              <a:graphicData uri="http://schemas.openxmlformats.org/drawingml/2006/picture">
                <pic:pic xmlns:pic="http://schemas.openxmlformats.org/drawingml/2006/picture">
                  <pic:nvPicPr>
                    <pic:cNvPr id="1034" name="Picture 1034"/>
                    <pic:cNvPicPr/>
                  </pic:nvPicPr>
                  <pic:blipFill>
                    <a:blip r:embed="rId10"/>
                    <a:stretch>
                      <a:fillRect/>
                    </a:stretch>
                  </pic:blipFill>
                  <pic:spPr>
                    <a:xfrm>
                      <a:off x="0" y="0"/>
                      <a:ext cx="5940425" cy="3321050"/>
                    </a:xfrm>
                    <a:prstGeom prst="rect">
                      <a:avLst/>
                    </a:prstGeom>
                  </pic:spPr>
                </pic:pic>
              </a:graphicData>
            </a:graphic>
          </wp:inline>
        </w:drawing>
      </w:r>
    </w:p>
    <w:p w14:paraId="78EDD13D" w14:textId="77777777" w:rsidR="008A3A75" w:rsidRDefault="008A3A75" w:rsidP="00692FF9">
      <w:pPr>
        <w:rPr>
          <w:rFonts w:ascii="Helvetica" w:hAnsi="Helvetica"/>
          <w:i/>
          <w:sz w:val="22"/>
          <w:szCs w:val="22"/>
          <w:lang w:val="en-US"/>
        </w:rPr>
      </w:pPr>
    </w:p>
    <w:p w14:paraId="7B2514F9" w14:textId="2BF4563C" w:rsidR="00125F36" w:rsidRPr="00F47D3E" w:rsidRDefault="00692FF9" w:rsidP="00F47D3E">
      <w:pPr>
        <w:jc w:val="center"/>
        <w:rPr>
          <w:rFonts w:ascii="Helvetica" w:hAnsi="Helvetica"/>
          <w:sz w:val="22"/>
          <w:szCs w:val="22"/>
          <w:lang w:val="en-US"/>
        </w:rPr>
      </w:pPr>
      <w:r w:rsidRPr="00F11488">
        <w:rPr>
          <w:rFonts w:ascii="Helvetica" w:hAnsi="Helvetica"/>
          <w:i/>
          <w:sz w:val="22"/>
          <w:szCs w:val="22"/>
          <w:lang w:val="en-US"/>
        </w:rPr>
        <w:t>Fig. 4</w:t>
      </w:r>
    </w:p>
    <w:p w14:paraId="0C84F2E3" w14:textId="66577E5D" w:rsidR="009F71CC" w:rsidRDefault="009F71CC" w:rsidP="009F71CC">
      <w:pPr>
        <w:pStyle w:val="a6"/>
        <w:numPr>
          <w:ilvl w:val="0"/>
          <w:numId w:val="21"/>
        </w:numPr>
        <w:rPr>
          <w:rFonts w:ascii="Helvetica" w:hAnsi="Helvetica"/>
          <w:b/>
          <w:sz w:val="28"/>
          <w:szCs w:val="28"/>
          <w:lang w:val="en-US"/>
        </w:rPr>
      </w:pPr>
      <w:r>
        <w:rPr>
          <w:rFonts w:ascii="Helvetica" w:hAnsi="Helvetica"/>
          <w:b/>
          <w:sz w:val="28"/>
          <w:szCs w:val="28"/>
          <w:lang w:val="en-US"/>
        </w:rPr>
        <w:t>Non-functional Requirements</w:t>
      </w:r>
    </w:p>
    <w:p w14:paraId="27D71F1C" w14:textId="77777777" w:rsidR="009F71CC" w:rsidRDefault="009F71CC" w:rsidP="009F71CC">
      <w:pPr>
        <w:rPr>
          <w:rFonts w:ascii="Helvetica" w:hAnsi="Helvetica"/>
          <w:b/>
          <w:sz w:val="28"/>
          <w:szCs w:val="28"/>
          <w:lang w:val="en-US"/>
        </w:rPr>
      </w:pPr>
    </w:p>
    <w:p w14:paraId="70A6DD2A" w14:textId="77777777" w:rsidR="009F71CC" w:rsidRPr="009F71CC" w:rsidRDefault="009F71CC" w:rsidP="009238D0">
      <w:pPr>
        <w:jc w:val="both"/>
        <w:rPr>
          <w:rFonts w:ascii="Helvetica" w:hAnsi="Helvetica"/>
          <w:bCs/>
          <w:sz w:val="22"/>
          <w:szCs w:val="22"/>
          <w:lang w:val="en-US"/>
        </w:rPr>
      </w:pPr>
      <w:r w:rsidRPr="009F71CC">
        <w:rPr>
          <w:rFonts w:ascii="Helvetica" w:hAnsi="Helvetica"/>
          <w:bCs/>
          <w:sz w:val="22"/>
          <w:szCs w:val="22"/>
          <w:lang w:val="en-US"/>
        </w:rPr>
        <w:t>The Non-Functional Requirements chapter outlines the technical and usability requirements that DartBoard must meet in order to be an effective code analysis and visualization tool. These requirements, while not directly related to the core functionality of the application, are essential for ensuring usability, performance, and compatibility across various platforms and environments.</w:t>
      </w:r>
    </w:p>
    <w:p w14:paraId="4C7F925D" w14:textId="77777777" w:rsidR="009F71CC" w:rsidRPr="009F71CC" w:rsidRDefault="009F71CC" w:rsidP="009238D0">
      <w:pPr>
        <w:jc w:val="both"/>
        <w:rPr>
          <w:rFonts w:ascii="Helvetica" w:hAnsi="Helvetica"/>
          <w:bCs/>
          <w:sz w:val="22"/>
          <w:szCs w:val="22"/>
          <w:lang w:val="en-US"/>
        </w:rPr>
      </w:pPr>
    </w:p>
    <w:p w14:paraId="60D50BA9" w14:textId="551EC83C" w:rsidR="009F71CC" w:rsidRDefault="009F71CC" w:rsidP="009238D0">
      <w:pPr>
        <w:jc w:val="both"/>
        <w:rPr>
          <w:rFonts w:ascii="Helvetica" w:hAnsi="Helvetica"/>
          <w:bCs/>
          <w:sz w:val="22"/>
          <w:szCs w:val="22"/>
          <w:lang w:val="en-US"/>
        </w:rPr>
      </w:pPr>
      <w:r w:rsidRPr="009F71CC">
        <w:rPr>
          <w:rFonts w:ascii="Helvetica" w:hAnsi="Helvetica"/>
          <w:bCs/>
          <w:sz w:val="22"/>
          <w:szCs w:val="22"/>
          <w:lang w:val="en-US"/>
        </w:rPr>
        <w:t>To provide a powerful and flexible solution for code analysis and visualization, DartBoard aims to meet the following non-functional requirements:</w:t>
      </w:r>
    </w:p>
    <w:p w14:paraId="2BA181F5" w14:textId="77777777" w:rsidR="009F71CC" w:rsidRPr="00961091" w:rsidRDefault="009F71CC" w:rsidP="009238D0">
      <w:pPr>
        <w:pStyle w:val="a6"/>
        <w:numPr>
          <w:ilvl w:val="0"/>
          <w:numId w:val="15"/>
        </w:numPr>
        <w:jc w:val="both"/>
        <w:rPr>
          <w:rFonts w:ascii="Helvetica" w:hAnsi="Helvetica"/>
          <w:bCs/>
          <w:sz w:val="22"/>
          <w:szCs w:val="22"/>
          <w:lang w:val="en-US"/>
        </w:rPr>
      </w:pPr>
      <w:r w:rsidRPr="00961091">
        <w:rPr>
          <w:rFonts w:ascii="Helvetica" w:hAnsi="Helvetica"/>
          <w:bCs/>
          <w:sz w:val="22"/>
          <w:szCs w:val="22"/>
          <w:lang w:val="en-US"/>
        </w:rPr>
        <w:t xml:space="preserve">    The HTML generated by the application should have no external dependencies.</w:t>
      </w:r>
    </w:p>
    <w:p w14:paraId="6E035AE2" w14:textId="77777777" w:rsidR="009F71CC" w:rsidRPr="00961091" w:rsidRDefault="009F71CC" w:rsidP="009238D0">
      <w:pPr>
        <w:pStyle w:val="a6"/>
        <w:numPr>
          <w:ilvl w:val="0"/>
          <w:numId w:val="15"/>
        </w:numPr>
        <w:jc w:val="both"/>
        <w:rPr>
          <w:rFonts w:ascii="Helvetica" w:hAnsi="Helvetica"/>
          <w:bCs/>
          <w:sz w:val="22"/>
          <w:szCs w:val="22"/>
          <w:lang w:val="en-US"/>
        </w:rPr>
      </w:pPr>
      <w:r w:rsidRPr="00961091">
        <w:rPr>
          <w:rFonts w:ascii="Helvetica" w:hAnsi="Helvetica"/>
          <w:bCs/>
          <w:sz w:val="22"/>
          <w:szCs w:val="22"/>
          <w:lang w:val="en-US"/>
        </w:rPr>
        <w:t xml:space="preserve">    The HTML should run on the last three major versions of Chrome, Edge, Firefox, Opera, and Safari.</w:t>
      </w:r>
    </w:p>
    <w:p w14:paraId="11C289DD" w14:textId="77777777" w:rsidR="009F71CC" w:rsidRPr="00961091" w:rsidRDefault="009F71CC" w:rsidP="009238D0">
      <w:pPr>
        <w:pStyle w:val="a6"/>
        <w:numPr>
          <w:ilvl w:val="0"/>
          <w:numId w:val="15"/>
        </w:numPr>
        <w:jc w:val="both"/>
        <w:rPr>
          <w:rFonts w:ascii="Helvetica" w:hAnsi="Helvetica"/>
          <w:bCs/>
          <w:sz w:val="22"/>
          <w:szCs w:val="22"/>
          <w:lang w:val="en-US"/>
        </w:rPr>
      </w:pPr>
      <w:r w:rsidRPr="00961091">
        <w:rPr>
          <w:rFonts w:ascii="Helvetica" w:hAnsi="Helvetica"/>
          <w:bCs/>
          <w:sz w:val="22"/>
          <w:szCs w:val="22"/>
          <w:lang w:val="en-US"/>
        </w:rPr>
        <w:t xml:space="preserve">    The HTML should run on MacOS, Windows, and Linux.</w:t>
      </w:r>
    </w:p>
    <w:p w14:paraId="6F2F9D34" w14:textId="77777777" w:rsidR="009F71CC" w:rsidRPr="00961091" w:rsidRDefault="009F71CC" w:rsidP="009238D0">
      <w:pPr>
        <w:pStyle w:val="a6"/>
        <w:numPr>
          <w:ilvl w:val="0"/>
          <w:numId w:val="15"/>
        </w:numPr>
        <w:jc w:val="both"/>
        <w:rPr>
          <w:rFonts w:ascii="Helvetica" w:hAnsi="Helvetica"/>
          <w:bCs/>
          <w:sz w:val="22"/>
          <w:szCs w:val="22"/>
          <w:lang w:val="en-US"/>
        </w:rPr>
      </w:pPr>
      <w:r w:rsidRPr="00961091">
        <w:rPr>
          <w:rFonts w:ascii="Helvetica" w:hAnsi="Helvetica"/>
          <w:bCs/>
          <w:sz w:val="22"/>
          <w:szCs w:val="22"/>
          <w:lang w:val="en-US"/>
        </w:rPr>
        <w:t xml:space="preserve">    DartBoard should have all the functionality of modern IDEs.</w:t>
      </w:r>
    </w:p>
    <w:p w14:paraId="10AEBD65" w14:textId="77777777" w:rsidR="009F71CC" w:rsidRPr="00961091" w:rsidRDefault="009F71CC" w:rsidP="009238D0">
      <w:pPr>
        <w:pStyle w:val="a6"/>
        <w:numPr>
          <w:ilvl w:val="0"/>
          <w:numId w:val="15"/>
        </w:numPr>
        <w:jc w:val="both"/>
        <w:rPr>
          <w:rFonts w:ascii="Helvetica" w:hAnsi="Helvetica"/>
          <w:bCs/>
          <w:sz w:val="22"/>
          <w:szCs w:val="22"/>
          <w:lang w:val="en-US"/>
        </w:rPr>
      </w:pPr>
      <w:r w:rsidRPr="00961091">
        <w:rPr>
          <w:rFonts w:ascii="Helvetica" w:hAnsi="Helvetica"/>
          <w:bCs/>
          <w:sz w:val="22"/>
          <w:szCs w:val="22"/>
          <w:lang w:val="en-US"/>
        </w:rPr>
        <w:t xml:space="preserve">    DartBoard should have the look of a modern IDE design-wise.</w:t>
      </w:r>
    </w:p>
    <w:p w14:paraId="1AA47594" w14:textId="77777777" w:rsidR="009F71CC" w:rsidRPr="00961091" w:rsidRDefault="009F71CC" w:rsidP="009238D0">
      <w:pPr>
        <w:pStyle w:val="a6"/>
        <w:numPr>
          <w:ilvl w:val="0"/>
          <w:numId w:val="15"/>
        </w:numPr>
        <w:jc w:val="both"/>
        <w:rPr>
          <w:rFonts w:ascii="Helvetica" w:hAnsi="Helvetica"/>
          <w:bCs/>
          <w:sz w:val="22"/>
          <w:szCs w:val="22"/>
          <w:lang w:val="en-US"/>
        </w:rPr>
      </w:pPr>
      <w:r w:rsidRPr="00961091">
        <w:rPr>
          <w:rFonts w:ascii="Helvetica" w:hAnsi="Helvetica"/>
          <w:bCs/>
          <w:sz w:val="22"/>
          <w:szCs w:val="22"/>
          <w:lang w:val="en-US"/>
        </w:rPr>
        <w:t xml:space="preserve">    DartBoard should be able to deal with programs that contain a syntax error.</w:t>
      </w:r>
    </w:p>
    <w:p w14:paraId="323F76D9" w14:textId="77777777" w:rsidR="009F71CC" w:rsidRPr="00961091" w:rsidRDefault="009F71CC" w:rsidP="009238D0">
      <w:pPr>
        <w:pStyle w:val="a6"/>
        <w:numPr>
          <w:ilvl w:val="0"/>
          <w:numId w:val="15"/>
        </w:numPr>
        <w:jc w:val="both"/>
        <w:rPr>
          <w:rFonts w:ascii="Helvetica" w:hAnsi="Helvetica"/>
          <w:bCs/>
          <w:sz w:val="22"/>
          <w:szCs w:val="22"/>
          <w:lang w:val="en-US"/>
        </w:rPr>
      </w:pPr>
      <w:r w:rsidRPr="00961091">
        <w:rPr>
          <w:rFonts w:ascii="Helvetica" w:hAnsi="Helvetica"/>
          <w:bCs/>
          <w:sz w:val="22"/>
          <w:szCs w:val="22"/>
          <w:lang w:val="en-US"/>
        </w:rPr>
        <w:t xml:space="preserve">    DartBoard should be available as a command-line interface tool.</w:t>
      </w:r>
    </w:p>
    <w:p w14:paraId="47BF32A1" w14:textId="77777777" w:rsidR="009F71CC" w:rsidRPr="009311DA" w:rsidRDefault="009F71CC" w:rsidP="009238D0">
      <w:pPr>
        <w:jc w:val="both"/>
        <w:rPr>
          <w:rFonts w:ascii="Helvetica" w:hAnsi="Helvetica"/>
          <w:bCs/>
          <w:sz w:val="22"/>
          <w:szCs w:val="22"/>
          <w:lang w:val="en-US"/>
        </w:rPr>
      </w:pPr>
    </w:p>
    <w:p w14:paraId="3DC53D84" w14:textId="7C423247" w:rsidR="009F71CC" w:rsidRPr="009F71CC" w:rsidRDefault="009F71CC" w:rsidP="009238D0">
      <w:pPr>
        <w:jc w:val="both"/>
        <w:rPr>
          <w:rFonts w:ascii="Helvetica" w:hAnsi="Helvetica"/>
          <w:bCs/>
          <w:sz w:val="22"/>
          <w:szCs w:val="22"/>
          <w:lang w:val="en-US"/>
        </w:rPr>
      </w:pPr>
      <w:r w:rsidRPr="00785726">
        <w:rPr>
          <w:rFonts w:ascii="Helvetica" w:hAnsi="Helvetica"/>
          <w:bCs/>
          <w:sz w:val="22"/>
          <w:szCs w:val="22"/>
          <w:lang w:val="en-US"/>
        </w:rPr>
        <w:t xml:space="preserve">These non-functional requirements are essential </w:t>
      </w:r>
      <w:r w:rsidR="00F47D3E">
        <w:rPr>
          <w:rFonts w:ascii="Helvetica" w:hAnsi="Helvetica"/>
          <w:bCs/>
          <w:sz w:val="22"/>
          <w:szCs w:val="22"/>
          <w:lang w:val="en-US"/>
        </w:rPr>
        <w:t xml:space="preserve">to make </w:t>
      </w:r>
      <w:r w:rsidRPr="00785726">
        <w:rPr>
          <w:rFonts w:ascii="Helvetica" w:hAnsi="Helvetica"/>
          <w:bCs/>
          <w:sz w:val="22"/>
          <w:szCs w:val="22"/>
          <w:lang w:val="en-US"/>
        </w:rPr>
        <w:t>DartBoard an effective and user-friendly code analysis and visualization tool. By meeting these requirements, DartBoard can provide a high-quality user experience and performance, making it an essential tool for programmers who work with Dart.</w:t>
      </w:r>
    </w:p>
    <w:p w14:paraId="70FC6675" w14:textId="77777777" w:rsidR="009F71CC" w:rsidRPr="009F71CC" w:rsidRDefault="009F71CC" w:rsidP="009F71CC">
      <w:pPr>
        <w:rPr>
          <w:rFonts w:ascii="Helvetica" w:hAnsi="Helvetica"/>
          <w:b/>
          <w:sz w:val="28"/>
          <w:szCs w:val="28"/>
          <w:lang w:val="en-US"/>
        </w:rPr>
      </w:pPr>
    </w:p>
    <w:p w14:paraId="63669F2B" w14:textId="2CD6C198" w:rsidR="009F71CC" w:rsidRDefault="009F71CC" w:rsidP="009F71CC">
      <w:pPr>
        <w:pStyle w:val="a6"/>
        <w:numPr>
          <w:ilvl w:val="0"/>
          <w:numId w:val="21"/>
        </w:numPr>
        <w:rPr>
          <w:rFonts w:ascii="Helvetica" w:hAnsi="Helvetica"/>
          <w:b/>
          <w:sz w:val="28"/>
          <w:szCs w:val="28"/>
          <w:lang w:val="en-US"/>
        </w:rPr>
      </w:pPr>
      <w:r>
        <w:rPr>
          <w:rFonts w:ascii="Helvetica" w:hAnsi="Helvetica"/>
          <w:b/>
          <w:sz w:val="28"/>
          <w:szCs w:val="28"/>
          <w:lang w:val="en-US"/>
        </w:rPr>
        <w:t>Functional Requirements</w:t>
      </w:r>
    </w:p>
    <w:p w14:paraId="7A51A234" w14:textId="77777777" w:rsidR="009F71CC" w:rsidRDefault="009F71CC" w:rsidP="009F71CC">
      <w:pPr>
        <w:rPr>
          <w:rFonts w:ascii="Helvetica" w:hAnsi="Helvetica"/>
          <w:b/>
          <w:sz w:val="28"/>
          <w:szCs w:val="28"/>
          <w:lang w:val="en-US"/>
        </w:rPr>
      </w:pPr>
    </w:p>
    <w:p w14:paraId="37DD662D" w14:textId="77777777" w:rsidR="009F71CC" w:rsidRPr="006D6177" w:rsidRDefault="009F71CC" w:rsidP="00481A82">
      <w:pPr>
        <w:jc w:val="both"/>
        <w:rPr>
          <w:rFonts w:ascii="Helvetica" w:hAnsi="Helvetica"/>
          <w:bCs/>
          <w:sz w:val="22"/>
          <w:szCs w:val="22"/>
          <w:lang w:val="en-US"/>
        </w:rPr>
      </w:pPr>
      <w:r w:rsidRPr="006D6177">
        <w:rPr>
          <w:rFonts w:ascii="Helvetica" w:hAnsi="Helvetica"/>
          <w:bCs/>
          <w:sz w:val="22"/>
          <w:szCs w:val="22"/>
          <w:lang w:val="en-US"/>
        </w:rPr>
        <w:t>The Functional Requirements chapter outlines the core features and capabilities that the DartBoard application is designed to provide. These requirements are divided into three priority levels: High, Medium, and Low. The High priority requirements are the core functionality of DartBoard and are considered essential for the application to be effective. The Medium priority requirements provide additional functionality that can enhance the user experience and productivity of the application. The Low priority requirements are optional features that are not considered essential for the core functionality of DartBoard.</w:t>
      </w:r>
    </w:p>
    <w:p w14:paraId="43A5982D" w14:textId="77777777" w:rsidR="009F71CC" w:rsidRPr="006D6177" w:rsidRDefault="009F71CC" w:rsidP="00481A82">
      <w:pPr>
        <w:jc w:val="both"/>
        <w:rPr>
          <w:rFonts w:ascii="Helvetica" w:hAnsi="Helvetica"/>
          <w:bCs/>
          <w:sz w:val="22"/>
          <w:szCs w:val="22"/>
          <w:lang w:val="en-US"/>
        </w:rPr>
      </w:pPr>
    </w:p>
    <w:p w14:paraId="3BEBC499" w14:textId="1EF61F02" w:rsidR="009F71CC" w:rsidRPr="00F47D3E" w:rsidRDefault="009F71CC" w:rsidP="00481A82">
      <w:pPr>
        <w:jc w:val="both"/>
        <w:rPr>
          <w:rFonts w:ascii="Helvetica" w:hAnsi="Helvetica"/>
          <w:bCs/>
          <w:sz w:val="22"/>
          <w:szCs w:val="22"/>
          <w:lang w:val="en-US"/>
        </w:rPr>
      </w:pPr>
      <w:r w:rsidRPr="006D6177">
        <w:rPr>
          <w:rFonts w:ascii="Helvetica" w:hAnsi="Helvetica"/>
          <w:bCs/>
          <w:sz w:val="22"/>
          <w:szCs w:val="22"/>
          <w:lang w:val="en-US"/>
        </w:rPr>
        <w:t>By implementing these functional requirements, DartBoard aims to provide a lightweight, fast, and powerful solution for code analysis and visualization for projects written in the Dart programming language.</w:t>
      </w:r>
    </w:p>
    <w:p w14:paraId="6A9AED4A" w14:textId="77777777" w:rsidR="009F71CC" w:rsidRDefault="009F71CC" w:rsidP="00481A82">
      <w:pPr>
        <w:jc w:val="both"/>
        <w:rPr>
          <w:rFonts w:ascii="Helvetica" w:hAnsi="Helvetica"/>
          <w:bCs/>
          <w:sz w:val="22"/>
          <w:szCs w:val="22"/>
          <w:lang w:val="en-US"/>
        </w:rPr>
      </w:pPr>
    </w:p>
    <w:p w14:paraId="3B07CA80" w14:textId="77777777" w:rsidR="009F71CC" w:rsidRPr="009F71CC" w:rsidRDefault="009F71CC" w:rsidP="00481A82">
      <w:pPr>
        <w:jc w:val="both"/>
        <w:rPr>
          <w:rFonts w:ascii="Helvetica" w:hAnsi="Helvetica"/>
          <w:b/>
          <w:sz w:val="22"/>
          <w:szCs w:val="22"/>
          <w:lang w:val="en-US"/>
        </w:rPr>
      </w:pPr>
      <w:r w:rsidRPr="009F71CC">
        <w:rPr>
          <w:rFonts w:ascii="Helvetica" w:hAnsi="Helvetica"/>
          <w:b/>
          <w:sz w:val="22"/>
          <w:szCs w:val="22"/>
          <w:lang w:val="en-US"/>
        </w:rPr>
        <w:t>High priority:</w:t>
      </w:r>
    </w:p>
    <w:p w14:paraId="34F06FBC" w14:textId="77777777" w:rsidR="009F71CC" w:rsidRPr="006D6177" w:rsidRDefault="009F71CC" w:rsidP="00481A82">
      <w:pPr>
        <w:jc w:val="both"/>
        <w:rPr>
          <w:rFonts w:ascii="Helvetica" w:hAnsi="Helvetica"/>
          <w:bCs/>
          <w:sz w:val="22"/>
          <w:szCs w:val="22"/>
          <w:lang w:val="en-US"/>
        </w:rPr>
      </w:pPr>
    </w:p>
    <w:p w14:paraId="06FB53F8" w14:textId="77777777" w:rsidR="009F71CC" w:rsidRPr="006D6177" w:rsidRDefault="009F71CC" w:rsidP="00481A82">
      <w:pPr>
        <w:jc w:val="both"/>
        <w:rPr>
          <w:rFonts w:ascii="Helvetica" w:hAnsi="Helvetica"/>
          <w:bCs/>
          <w:sz w:val="22"/>
          <w:szCs w:val="22"/>
          <w:lang w:val="en-US"/>
        </w:rPr>
      </w:pPr>
      <w:r w:rsidRPr="006D6177">
        <w:rPr>
          <w:rFonts w:ascii="Helvetica" w:hAnsi="Helvetica"/>
          <w:bCs/>
          <w:sz w:val="22"/>
          <w:szCs w:val="22"/>
          <w:lang w:val="en-US"/>
        </w:rPr>
        <w:t>The High priority features listed in the Functional System Requirements are essential for the core functionality of DartBoard. These features provide the necessary tools for code analysis and visualization for projects written in the Dart programming language. Given their importance, these features will be implemented in the initial release of DartBoard.</w:t>
      </w:r>
    </w:p>
    <w:p w14:paraId="72D10E4F" w14:textId="77777777" w:rsidR="009F71CC" w:rsidRPr="00F11488" w:rsidRDefault="009F71CC" w:rsidP="00481A82">
      <w:pPr>
        <w:jc w:val="both"/>
        <w:rPr>
          <w:rFonts w:ascii="Helvetica" w:hAnsi="Helvetica"/>
          <w:bCs/>
          <w:sz w:val="22"/>
          <w:szCs w:val="22"/>
          <w:lang w:val="en-US"/>
        </w:rPr>
      </w:pPr>
    </w:p>
    <w:p w14:paraId="467A7C38" w14:textId="02FE5C85" w:rsidR="00EF36C5" w:rsidRPr="006B44DA" w:rsidRDefault="009F71CC" w:rsidP="00481A82">
      <w:pPr>
        <w:pStyle w:val="a6"/>
        <w:numPr>
          <w:ilvl w:val="0"/>
          <w:numId w:val="28"/>
        </w:numPr>
        <w:jc w:val="both"/>
        <w:rPr>
          <w:rFonts w:ascii="Helvetica" w:hAnsi="Helvetica"/>
          <w:bCs/>
          <w:sz w:val="22"/>
          <w:szCs w:val="22"/>
          <w:lang w:val="en-US"/>
        </w:rPr>
      </w:pPr>
      <w:r w:rsidRPr="001E18DA">
        <w:rPr>
          <w:rFonts w:ascii="Helvetica" w:hAnsi="Helvetica"/>
          <w:bCs/>
          <w:sz w:val="22"/>
          <w:szCs w:val="22"/>
          <w:lang w:val="en-US"/>
        </w:rPr>
        <w:t xml:space="preserve">Generate HTML files from </w:t>
      </w:r>
      <w:r w:rsidR="00EF36C5">
        <w:rPr>
          <w:rFonts w:ascii="Helvetica" w:hAnsi="Helvetica"/>
          <w:bCs/>
          <w:sz w:val="22"/>
          <w:szCs w:val="22"/>
          <w:lang w:val="en-US"/>
        </w:rPr>
        <w:t xml:space="preserve">Dart </w:t>
      </w:r>
      <w:r w:rsidRPr="001E18DA">
        <w:rPr>
          <w:rFonts w:ascii="Helvetica" w:hAnsi="Helvetica"/>
          <w:bCs/>
          <w:sz w:val="22"/>
          <w:szCs w:val="22"/>
          <w:lang w:val="en-US"/>
        </w:rPr>
        <w:t>source code</w:t>
      </w:r>
    </w:p>
    <w:p w14:paraId="591ED5E6" w14:textId="6ED28046" w:rsidR="009F71CC" w:rsidRDefault="009F71CC" w:rsidP="00481A82">
      <w:pPr>
        <w:pStyle w:val="a6"/>
        <w:ind w:left="708"/>
        <w:jc w:val="both"/>
        <w:rPr>
          <w:rFonts w:ascii="Helvetica" w:hAnsi="Helvetica"/>
          <w:bCs/>
          <w:sz w:val="22"/>
          <w:szCs w:val="22"/>
          <w:lang w:val="en-US"/>
        </w:rPr>
      </w:pPr>
      <w:r w:rsidRPr="001E18DA">
        <w:rPr>
          <w:rFonts w:ascii="Helvetica" w:hAnsi="Helvetica"/>
          <w:bCs/>
          <w:sz w:val="22"/>
          <w:szCs w:val="22"/>
          <w:lang w:val="en-US"/>
        </w:rPr>
        <w:t xml:space="preserve">This feature is the core functionality of DartBoard, as it generates </w:t>
      </w:r>
      <w:r w:rsidR="00EF36C5">
        <w:rPr>
          <w:rFonts w:ascii="Helvetica" w:hAnsi="Helvetica"/>
          <w:bCs/>
          <w:sz w:val="22"/>
          <w:szCs w:val="22"/>
          <w:lang w:val="en-US"/>
        </w:rPr>
        <w:t>the interactable output</w:t>
      </w:r>
      <w:r w:rsidR="009238D0">
        <w:rPr>
          <w:rFonts w:ascii="Helvetica" w:hAnsi="Helvetica"/>
          <w:bCs/>
          <w:sz w:val="22"/>
          <w:szCs w:val="22"/>
          <w:lang w:val="en-US"/>
        </w:rPr>
        <w:t xml:space="preserve"> </w:t>
      </w:r>
      <w:r w:rsidRPr="001E18DA">
        <w:rPr>
          <w:rFonts w:ascii="Helvetica" w:hAnsi="Helvetica"/>
          <w:bCs/>
          <w:sz w:val="22"/>
          <w:szCs w:val="22"/>
          <w:lang w:val="en-US"/>
        </w:rPr>
        <w:t>HTML document</w:t>
      </w:r>
      <w:r w:rsidR="00EF36C5">
        <w:rPr>
          <w:rFonts w:ascii="Helvetica" w:hAnsi="Helvetica"/>
          <w:bCs/>
          <w:sz w:val="22"/>
          <w:szCs w:val="22"/>
          <w:lang w:val="en-US"/>
        </w:rPr>
        <w:t>s</w:t>
      </w:r>
      <w:r w:rsidRPr="001E18DA">
        <w:rPr>
          <w:rFonts w:ascii="Helvetica" w:hAnsi="Helvetica"/>
          <w:bCs/>
          <w:sz w:val="22"/>
          <w:szCs w:val="22"/>
          <w:lang w:val="en-US"/>
        </w:rPr>
        <w:t xml:space="preserve"> from the source code that can be easily shared and viewed by others.</w:t>
      </w:r>
    </w:p>
    <w:p w14:paraId="63393FA5" w14:textId="77777777" w:rsidR="00FF3BAD" w:rsidRDefault="00FF3BAD" w:rsidP="00481A82">
      <w:pPr>
        <w:pStyle w:val="a6"/>
        <w:ind w:left="708"/>
        <w:jc w:val="both"/>
        <w:rPr>
          <w:rFonts w:ascii="Helvetica" w:hAnsi="Helvetica"/>
          <w:bCs/>
          <w:sz w:val="22"/>
          <w:szCs w:val="22"/>
          <w:lang w:val="en-US"/>
        </w:rPr>
      </w:pPr>
    </w:p>
    <w:p w14:paraId="3C573772" w14:textId="0F869927" w:rsidR="00FF3BAD" w:rsidRDefault="00FF3BAD" w:rsidP="00FF3BAD">
      <w:pPr>
        <w:pStyle w:val="a6"/>
        <w:ind w:left="708"/>
        <w:jc w:val="center"/>
        <w:rPr>
          <w:rFonts w:ascii="Helvetica" w:hAnsi="Helvetica"/>
          <w:bCs/>
          <w:sz w:val="22"/>
          <w:szCs w:val="22"/>
          <w:lang w:val="en-US"/>
        </w:rPr>
      </w:pPr>
      <w:r w:rsidRPr="00FF3BAD">
        <w:rPr>
          <w:rFonts w:ascii="Helvetica" w:hAnsi="Helvetica"/>
          <w:bCs/>
          <w:sz w:val="22"/>
          <w:szCs w:val="22"/>
          <w:lang w:val="en-US"/>
        </w:rPr>
        <w:drawing>
          <wp:inline distT="0" distB="0" distL="0" distR="0" wp14:anchorId="39AE3686" wp14:editId="0F687DDB">
            <wp:extent cx="2020092" cy="891682"/>
            <wp:effectExtent l="0" t="0" r="0" b="0"/>
            <wp:docPr id="5031029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02986" name=""/>
                    <pic:cNvPicPr/>
                  </pic:nvPicPr>
                  <pic:blipFill>
                    <a:blip r:embed="rId11"/>
                    <a:stretch>
                      <a:fillRect/>
                    </a:stretch>
                  </pic:blipFill>
                  <pic:spPr>
                    <a:xfrm>
                      <a:off x="0" y="0"/>
                      <a:ext cx="2041130" cy="900968"/>
                    </a:xfrm>
                    <a:prstGeom prst="rect">
                      <a:avLst/>
                    </a:prstGeom>
                  </pic:spPr>
                </pic:pic>
              </a:graphicData>
            </a:graphic>
          </wp:inline>
        </w:drawing>
      </w:r>
    </w:p>
    <w:p w14:paraId="1A9F5AB7" w14:textId="77777777" w:rsidR="00EB4E19" w:rsidRPr="00EB4E19" w:rsidRDefault="00EB4E19" w:rsidP="00481A82">
      <w:pPr>
        <w:jc w:val="both"/>
        <w:rPr>
          <w:rFonts w:ascii="Helvetica" w:hAnsi="Helvetica"/>
          <w:bCs/>
          <w:sz w:val="22"/>
          <w:szCs w:val="22"/>
          <w:lang w:val="en-US"/>
        </w:rPr>
      </w:pPr>
    </w:p>
    <w:p w14:paraId="399ACF5B" w14:textId="159FFD67" w:rsidR="006B44DA" w:rsidRDefault="009F71CC" w:rsidP="00481A82">
      <w:pPr>
        <w:pStyle w:val="a6"/>
        <w:numPr>
          <w:ilvl w:val="0"/>
          <w:numId w:val="28"/>
        </w:numPr>
        <w:jc w:val="both"/>
        <w:rPr>
          <w:rFonts w:ascii="Helvetica" w:hAnsi="Helvetica"/>
          <w:bCs/>
          <w:sz w:val="22"/>
          <w:szCs w:val="22"/>
          <w:lang w:val="en-US"/>
        </w:rPr>
      </w:pPr>
      <w:r w:rsidRPr="00F11488">
        <w:rPr>
          <w:rFonts w:ascii="Helvetica" w:hAnsi="Helvetica"/>
          <w:bCs/>
          <w:sz w:val="22"/>
          <w:szCs w:val="22"/>
          <w:lang w:val="en-US"/>
        </w:rPr>
        <w:t>Highlight syntax in the generated HTML</w:t>
      </w:r>
    </w:p>
    <w:p w14:paraId="0F00B34C" w14:textId="378AB8D3" w:rsidR="009F71CC" w:rsidRPr="006B44DA" w:rsidRDefault="009F71CC" w:rsidP="00481A82">
      <w:pPr>
        <w:pStyle w:val="a6"/>
        <w:jc w:val="both"/>
        <w:rPr>
          <w:rFonts w:ascii="Helvetica" w:hAnsi="Helvetica"/>
          <w:bCs/>
          <w:sz w:val="22"/>
          <w:szCs w:val="22"/>
          <w:lang w:val="en-US"/>
        </w:rPr>
      </w:pPr>
      <w:r w:rsidRPr="006B44DA">
        <w:rPr>
          <w:rFonts w:ascii="Helvetica" w:hAnsi="Helvetica"/>
          <w:bCs/>
          <w:sz w:val="22"/>
          <w:szCs w:val="22"/>
          <w:lang w:val="en-US"/>
        </w:rPr>
        <w:t>This feature provides clear and easy-to-read visual cues for different parts of the code, which can help programmers to quickly understand and navigate complex codebases.</w:t>
      </w:r>
    </w:p>
    <w:p w14:paraId="77D7226F" w14:textId="77777777" w:rsidR="00EB4E19" w:rsidRDefault="00EB4E19" w:rsidP="00481A82">
      <w:pPr>
        <w:pStyle w:val="a6"/>
        <w:jc w:val="both"/>
        <w:rPr>
          <w:rFonts w:ascii="Helvetica" w:hAnsi="Helvetica"/>
          <w:bCs/>
          <w:sz w:val="22"/>
          <w:szCs w:val="22"/>
          <w:lang w:val="en-US"/>
        </w:rPr>
      </w:pPr>
    </w:p>
    <w:p w14:paraId="3FA81E69" w14:textId="4B7325FF" w:rsidR="00FF3BAD" w:rsidRPr="00EB4E19" w:rsidRDefault="00FF3BAD" w:rsidP="00FF3BAD">
      <w:pPr>
        <w:pStyle w:val="a6"/>
        <w:jc w:val="center"/>
        <w:rPr>
          <w:rFonts w:ascii="Helvetica" w:hAnsi="Helvetica"/>
          <w:bCs/>
          <w:sz w:val="22"/>
          <w:szCs w:val="22"/>
          <w:lang w:val="en-US"/>
        </w:rPr>
      </w:pPr>
      <w:r w:rsidRPr="00FF3BAD">
        <w:rPr>
          <w:rFonts w:ascii="Helvetica" w:hAnsi="Helvetica"/>
          <w:bCs/>
          <w:sz w:val="22"/>
          <w:szCs w:val="22"/>
          <w:lang w:val="en-US"/>
        </w:rPr>
        <w:drawing>
          <wp:inline distT="0" distB="0" distL="0" distR="0" wp14:anchorId="1B857A36" wp14:editId="32624BEE">
            <wp:extent cx="2311558" cy="612762"/>
            <wp:effectExtent l="0" t="0" r="0" b="0"/>
            <wp:docPr id="6110691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69178" name=""/>
                    <pic:cNvPicPr/>
                  </pic:nvPicPr>
                  <pic:blipFill>
                    <a:blip r:embed="rId12"/>
                    <a:stretch>
                      <a:fillRect/>
                    </a:stretch>
                  </pic:blipFill>
                  <pic:spPr>
                    <a:xfrm>
                      <a:off x="0" y="0"/>
                      <a:ext cx="2366052" cy="627208"/>
                    </a:xfrm>
                    <a:prstGeom prst="rect">
                      <a:avLst/>
                    </a:prstGeom>
                  </pic:spPr>
                </pic:pic>
              </a:graphicData>
            </a:graphic>
          </wp:inline>
        </w:drawing>
      </w:r>
    </w:p>
    <w:p w14:paraId="7ACF254E" w14:textId="77777777" w:rsidR="00EB4E19" w:rsidRPr="00EB4E19" w:rsidRDefault="00EB4E19" w:rsidP="00481A82">
      <w:pPr>
        <w:jc w:val="both"/>
        <w:rPr>
          <w:rFonts w:ascii="Helvetica" w:hAnsi="Helvetica"/>
          <w:bCs/>
          <w:sz w:val="22"/>
          <w:szCs w:val="22"/>
          <w:lang w:val="en-US"/>
        </w:rPr>
      </w:pPr>
    </w:p>
    <w:p w14:paraId="442AC2EE" w14:textId="77777777" w:rsidR="009238D0" w:rsidRDefault="009238D0" w:rsidP="00481A82">
      <w:pPr>
        <w:pStyle w:val="a6"/>
        <w:numPr>
          <w:ilvl w:val="0"/>
          <w:numId w:val="28"/>
        </w:numPr>
        <w:jc w:val="both"/>
        <w:rPr>
          <w:rFonts w:ascii="Helvetica" w:hAnsi="Helvetica"/>
          <w:bCs/>
          <w:sz w:val="22"/>
          <w:szCs w:val="22"/>
          <w:lang w:val="en-US"/>
        </w:rPr>
      </w:pPr>
      <w:r>
        <w:rPr>
          <w:rFonts w:ascii="Helvetica" w:hAnsi="Helvetica"/>
          <w:bCs/>
          <w:sz w:val="22"/>
          <w:szCs w:val="22"/>
          <w:lang w:val="en-US"/>
        </w:rPr>
        <w:t>Jump to declaration</w:t>
      </w:r>
    </w:p>
    <w:p w14:paraId="28EB1CD0" w14:textId="1C295066" w:rsidR="009F71CC" w:rsidRDefault="009F71CC" w:rsidP="00481A82">
      <w:pPr>
        <w:ind w:left="708"/>
        <w:jc w:val="both"/>
        <w:rPr>
          <w:rFonts w:ascii="Helvetica" w:hAnsi="Helvetica"/>
          <w:bCs/>
          <w:sz w:val="22"/>
          <w:szCs w:val="22"/>
          <w:lang w:val="en-US"/>
        </w:rPr>
      </w:pPr>
      <w:r w:rsidRPr="009238D0">
        <w:rPr>
          <w:rFonts w:ascii="Helvetica" w:hAnsi="Helvetica"/>
          <w:bCs/>
          <w:sz w:val="22"/>
          <w:szCs w:val="22"/>
          <w:lang w:val="en-US"/>
        </w:rPr>
        <w:t xml:space="preserve">This feature allows </w:t>
      </w:r>
      <w:r w:rsidR="009238D0">
        <w:rPr>
          <w:rFonts w:ascii="Helvetica" w:hAnsi="Helvetica"/>
          <w:bCs/>
          <w:sz w:val="22"/>
          <w:szCs w:val="22"/>
          <w:lang w:val="en-US"/>
        </w:rPr>
        <w:t>users</w:t>
      </w:r>
      <w:r w:rsidRPr="009238D0">
        <w:rPr>
          <w:rFonts w:ascii="Helvetica" w:hAnsi="Helvetica"/>
          <w:bCs/>
          <w:sz w:val="22"/>
          <w:szCs w:val="22"/>
          <w:lang w:val="en-US"/>
        </w:rPr>
        <w:t xml:space="preserve"> to quickly jump to the location in the code wher</w:t>
      </w:r>
      <w:r w:rsidR="009238D0">
        <w:rPr>
          <w:rFonts w:ascii="Helvetica" w:hAnsi="Helvetica"/>
          <w:bCs/>
          <w:sz w:val="22"/>
          <w:szCs w:val="22"/>
          <w:lang w:val="en-US"/>
        </w:rPr>
        <w:t xml:space="preserve">e </w:t>
      </w:r>
      <w:r w:rsidRPr="009238D0">
        <w:rPr>
          <w:rFonts w:ascii="Helvetica" w:hAnsi="Helvetica"/>
          <w:bCs/>
          <w:sz w:val="22"/>
          <w:szCs w:val="22"/>
          <w:lang w:val="en-US"/>
        </w:rPr>
        <w:t>a variable</w:t>
      </w:r>
      <w:r w:rsidR="009238D0">
        <w:rPr>
          <w:rFonts w:ascii="Helvetica" w:hAnsi="Helvetica"/>
          <w:bCs/>
          <w:sz w:val="22"/>
          <w:szCs w:val="22"/>
          <w:lang w:val="en-US"/>
        </w:rPr>
        <w:t>/</w:t>
      </w:r>
      <w:r w:rsidRPr="009238D0">
        <w:rPr>
          <w:rFonts w:ascii="Helvetica" w:hAnsi="Helvetica"/>
          <w:bCs/>
          <w:sz w:val="22"/>
          <w:szCs w:val="22"/>
          <w:lang w:val="en-US"/>
        </w:rPr>
        <w:t>function</w:t>
      </w:r>
      <w:r w:rsidR="009238D0">
        <w:rPr>
          <w:rFonts w:ascii="Helvetica" w:hAnsi="Helvetica"/>
          <w:bCs/>
          <w:sz w:val="22"/>
          <w:szCs w:val="22"/>
          <w:lang w:val="en-US"/>
        </w:rPr>
        <w:t xml:space="preserve"> or other entity</w:t>
      </w:r>
      <w:r w:rsidRPr="009238D0">
        <w:rPr>
          <w:rFonts w:ascii="Helvetica" w:hAnsi="Helvetica"/>
          <w:bCs/>
          <w:sz w:val="22"/>
          <w:szCs w:val="22"/>
          <w:lang w:val="en-US"/>
        </w:rPr>
        <w:t xml:space="preserve"> is </w:t>
      </w:r>
      <w:r w:rsidR="009238D0">
        <w:rPr>
          <w:rFonts w:ascii="Helvetica" w:hAnsi="Helvetica"/>
          <w:bCs/>
          <w:sz w:val="22"/>
          <w:szCs w:val="22"/>
          <w:lang w:val="en-US"/>
        </w:rPr>
        <w:t>declared</w:t>
      </w:r>
      <w:r w:rsidRPr="009238D0">
        <w:rPr>
          <w:rFonts w:ascii="Helvetica" w:hAnsi="Helvetica"/>
          <w:bCs/>
          <w:sz w:val="22"/>
          <w:szCs w:val="22"/>
          <w:lang w:val="en-US"/>
        </w:rPr>
        <w:t xml:space="preserve">, making it </w:t>
      </w:r>
      <w:r w:rsidR="009238D0">
        <w:rPr>
          <w:rFonts w:ascii="Helvetica" w:hAnsi="Helvetica"/>
          <w:bCs/>
          <w:sz w:val="22"/>
          <w:szCs w:val="22"/>
          <w:lang w:val="en-US"/>
        </w:rPr>
        <w:t>faster</w:t>
      </w:r>
      <w:r w:rsidRPr="009238D0">
        <w:rPr>
          <w:rFonts w:ascii="Helvetica" w:hAnsi="Helvetica"/>
          <w:bCs/>
          <w:sz w:val="22"/>
          <w:szCs w:val="22"/>
          <w:lang w:val="en-US"/>
        </w:rPr>
        <w:t xml:space="preserve"> to understand the context of that code.</w:t>
      </w:r>
      <w:r w:rsidR="00FF3BAD">
        <w:rPr>
          <w:rFonts w:ascii="Helvetica" w:hAnsi="Helvetica"/>
          <w:bCs/>
          <w:sz w:val="22"/>
          <w:szCs w:val="22"/>
          <w:lang w:val="en-US"/>
        </w:rPr>
        <w:t xml:space="preserve"> </w:t>
      </w:r>
      <w:r w:rsidR="00FF3BAD" w:rsidRPr="00FF3BAD">
        <w:rPr>
          <w:rFonts w:ascii="Helvetica" w:hAnsi="Helvetica"/>
          <w:bCs/>
          <w:i/>
          <w:iCs/>
          <w:sz w:val="22"/>
          <w:szCs w:val="22"/>
          <w:lang w:val="en-US"/>
        </w:rPr>
        <w:t>Fig. x</w:t>
      </w:r>
      <w:r w:rsidR="00FF3BAD">
        <w:rPr>
          <w:rFonts w:ascii="Helvetica" w:hAnsi="Helvetica"/>
          <w:bCs/>
          <w:sz w:val="22"/>
          <w:szCs w:val="22"/>
          <w:lang w:val="en-US"/>
        </w:rPr>
        <w:t xml:space="preserve"> shows how a variable declaration is highlighted when the user jumps from its usage to the place of declaration.</w:t>
      </w:r>
    </w:p>
    <w:p w14:paraId="45606CB2" w14:textId="77777777" w:rsidR="00FF3BAD" w:rsidRDefault="00FF3BAD" w:rsidP="00481A82">
      <w:pPr>
        <w:ind w:left="708"/>
        <w:jc w:val="both"/>
        <w:rPr>
          <w:rFonts w:ascii="Helvetica" w:hAnsi="Helvetica"/>
          <w:bCs/>
          <w:sz w:val="22"/>
          <w:szCs w:val="22"/>
          <w:lang w:val="en-US"/>
        </w:rPr>
      </w:pPr>
    </w:p>
    <w:p w14:paraId="1315AB12" w14:textId="274E4A94" w:rsidR="00FF3BAD" w:rsidRDefault="00FF3BAD" w:rsidP="00FF3BAD">
      <w:pPr>
        <w:ind w:left="708"/>
        <w:jc w:val="center"/>
        <w:rPr>
          <w:rFonts w:ascii="Helvetica" w:hAnsi="Helvetica"/>
          <w:bCs/>
          <w:sz w:val="22"/>
          <w:szCs w:val="22"/>
          <w:lang w:val="en-US"/>
        </w:rPr>
      </w:pPr>
      <w:r w:rsidRPr="00FF3BAD">
        <w:rPr>
          <w:rFonts w:ascii="Helvetica" w:hAnsi="Helvetica"/>
          <w:bCs/>
          <w:sz w:val="22"/>
          <w:szCs w:val="22"/>
          <w:lang w:val="en-US"/>
        </w:rPr>
        <w:drawing>
          <wp:inline distT="0" distB="0" distL="0" distR="0" wp14:anchorId="018FDA2C" wp14:editId="0F33C2EE">
            <wp:extent cx="1070537" cy="448681"/>
            <wp:effectExtent l="0" t="0" r="0" b="0"/>
            <wp:docPr id="893438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38909" name=""/>
                    <pic:cNvPicPr/>
                  </pic:nvPicPr>
                  <pic:blipFill>
                    <a:blip r:embed="rId13"/>
                    <a:stretch>
                      <a:fillRect/>
                    </a:stretch>
                  </pic:blipFill>
                  <pic:spPr>
                    <a:xfrm>
                      <a:off x="0" y="0"/>
                      <a:ext cx="1133340" cy="475003"/>
                    </a:xfrm>
                    <a:prstGeom prst="rect">
                      <a:avLst/>
                    </a:prstGeom>
                  </pic:spPr>
                </pic:pic>
              </a:graphicData>
            </a:graphic>
          </wp:inline>
        </w:drawing>
      </w:r>
    </w:p>
    <w:p w14:paraId="0F0EB11C" w14:textId="2EDB60B1" w:rsidR="00FF3BAD" w:rsidRDefault="00FF3BAD" w:rsidP="00FF3BAD">
      <w:pPr>
        <w:ind w:left="708"/>
        <w:jc w:val="center"/>
        <w:rPr>
          <w:rFonts w:ascii="Helvetica" w:hAnsi="Helvetica"/>
          <w:bCs/>
          <w:sz w:val="22"/>
          <w:szCs w:val="22"/>
          <w:lang w:val="en-US"/>
        </w:rPr>
      </w:pPr>
    </w:p>
    <w:p w14:paraId="2CD903A1" w14:textId="438E2831" w:rsidR="00FF3BAD" w:rsidRPr="00FF3BAD" w:rsidRDefault="00FF3BAD" w:rsidP="00FF3BAD">
      <w:pPr>
        <w:ind w:left="708"/>
        <w:jc w:val="center"/>
        <w:rPr>
          <w:rFonts w:ascii="Helvetica" w:hAnsi="Helvetica"/>
          <w:bCs/>
          <w:i/>
          <w:iCs/>
          <w:sz w:val="22"/>
          <w:szCs w:val="22"/>
          <w:lang w:val="en-US"/>
        </w:rPr>
      </w:pPr>
      <w:r w:rsidRPr="00FF3BAD">
        <w:rPr>
          <w:rFonts w:ascii="Helvetica" w:hAnsi="Helvetica"/>
          <w:bCs/>
          <w:i/>
          <w:iCs/>
          <w:sz w:val="22"/>
          <w:szCs w:val="22"/>
          <w:lang w:val="en-US"/>
        </w:rPr>
        <w:t>Fig. x</w:t>
      </w:r>
    </w:p>
    <w:p w14:paraId="416CD8B7" w14:textId="77777777" w:rsidR="00EB4E19" w:rsidRPr="00EB4E19" w:rsidRDefault="00EB4E19" w:rsidP="00481A82">
      <w:pPr>
        <w:jc w:val="both"/>
        <w:rPr>
          <w:rFonts w:ascii="Helvetica" w:hAnsi="Helvetica"/>
          <w:bCs/>
          <w:sz w:val="22"/>
          <w:szCs w:val="22"/>
          <w:lang w:val="en-US"/>
        </w:rPr>
      </w:pPr>
    </w:p>
    <w:p w14:paraId="094C605C" w14:textId="77777777" w:rsidR="009238D0" w:rsidRDefault="009F71CC" w:rsidP="00481A82">
      <w:pPr>
        <w:pStyle w:val="a6"/>
        <w:numPr>
          <w:ilvl w:val="0"/>
          <w:numId w:val="28"/>
        </w:numPr>
        <w:jc w:val="both"/>
        <w:rPr>
          <w:rFonts w:ascii="Helvetica" w:hAnsi="Helvetica"/>
          <w:bCs/>
          <w:sz w:val="22"/>
          <w:szCs w:val="22"/>
          <w:lang w:val="en-US"/>
        </w:rPr>
      </w:pPr>
      <w:r w:rsidRPr="001E18DA">
        <w:rPr>
          <w:rFonts w:ascii="Helvetica" w:hAnsi="Helvetica"/>
          <w:bCs/>
          <w:sz w:val="22"/>
          <w:szCs w:val="22"/>
          <w:lang w:val="en-US"/>
        </w:rPr>
        <w:t>Show documentation on cursor hover</w:t>
      </w:r>
    </w:p>
    <w:p w14:paraId="3AAFAD0F" w14:textId="1011D878" w:rsidR="00EB4E19" w:rsidRPr="00FF3BAD" w:rsidRDefault="009F71CC" w:rsidP="00481A82">
      <w:pPr>
        <w:pStyle w:val="a6"/>
        <w:jc w:val="both"/>
        <w:rPr>
          <w:rFonts w:ascii="Helvetica" w:hAnsi="Helvetica"/>
          <w:bCs/>
          <w:sz w:val="22"/>
          <w:szCs w:val="22"/>
          <w:lang w:val="en-US"/>
        </w:rPr>
      </w:pPr>
      <w:r w:rsidRPr="001E18DA">
        <w:rPr>
          <w:rFonts w:ascii="Helvetica" w:hAnsi="Helvetica"/>
          <w:bCs/>
          <w:sz w:val="22"/>
          <w:szCs w:val="22"/>
          <w:lang w:val="en-US"/>
        </w:rPr>
        <w:t xml:space="preserve">This feature provides </w:t>
      </w:r>
      <w:r w:rsidR="009238D0">
        <w:rPr>
          <w:rFonts w:ascii="Helvetica" w:hAnsi="Helvetica"/>
          <w:bCs/>
          <w:sz w:val="22"/>
          <w:szCs w:val="22"/>
          <w:lang w:val="en-US"/>
        </w:rPr>
        <w:t>users</w:t>
      </w:r>
      <w:r w:rsidRPr="001E18DA">
        <w:rPr>
          <w:rFonts w:ascii="Helvetica" w:hAnsi="Helvetica"/>
          <w:bCs/>
          <w:sz w:val="22"/>
          <w:szCs w:val="22"/>
          <w:lang w:val="en-US"/>
        </w:rPr>
        <w:t xml:space="preserve"> with </w:t>
      </w:r>
      <w:r w:rsidR="009238D0">
        <w:rPr>
          <w:rFonts w:ascii="Helvetica" w:hAnsi="Helvetica"/>
          <w:bCs/>
          <w:sz w:val="22"/>
          <w:szCs w:val="22"/>
          <w:lang w:val="en-US"/>
        </w:rPr>
        <w:t xml:space="preserve">an </w:t>
      </w:r>
      <w:r w:rsidRPr="001E18DA">
        <w:rPr>
          <w:rFonts w:ascii="Helvetica" w:hAnsi="Helvetica"/>
          <w:bCs/>
          <w:sz w:val="22"/>
          <w:szCs w:val="22"/>
          <w:lang w:val="en-US"/>
        </w:rPr>
        <w:t>easy way to view documentation for a particular function or class by simply hovering the cursor over it.</w:t>
      </w:r>
      <w:r w:rsidR="00FF3BAD">
        <w:rPr>
          <w:rFonts w:ascii="Helvetica" w:hAnsi="Helvetica"/>
          <w:bCs/>
          <w:sz w:val="22"/>
          <w:szCs w:val="22"/>
          <w:lang w:val="en-US"/>
        </w:rPr>
        <w:t xml:space="preserve"> In </w:t>
      </w:r>
      <w:r w:rsidR="00FF3BAD" w:rsidRPr="00FF3BAD">
        <w:rPr>
          <w:rFonts w:ascii="Helvetica" w:hAnsi="Helvetica"/>
          <w:bCs/>
          <w:i/>
          <w:iCs/>
          <w:sz w:val="22"/>
          <w:szCs w:val="22"/>
          <w:lang w:val="en-US"/>
        </w:rPr>
        <w:t>Fig. y</w:t>
      </w:r>
      <w:r w:rsidR="00FF3BAD">
        <w:rPr>
          <w:rFonts w:ascii="Helvetica" w:hAnsi="Helvetica"/>
          <w:bCs/>
          <w:sz w:val="22"/>
          <w:szCs w:val="22"/>
          <w:lang w:val="en-US"/>
        </w:rPr>
        <w:t xml:space="preserve"> an example of class specification is shown revealing the information about the annotations associated with this class as well as its name, fields, methods, constructors. This also works with instances of this class showing the documentation for the class that this variable is of: one can see an example in </w:t>
      </w:r>
      <w:r w:rsidR="00FF3BAD" w:rsidRPr="00FF3BAD">
        <w:rPr>
          <w:rFonts w:ascii="Helvetica" w:hAnsi="Helvetica"/>
          <w:bCs/>
          <w:i/>
          <w:iCs/>
          <w:sz w:val="22"/>
          <w:szCs w:val="22"/>
          <w:lang w:val="en-US"/>
        </w:rPr>
        <w:t>Fig. z</w:t>
      </w:r>
      <w:r w:rsidR="00FF3BAD">
        <w:rPr>
          <w:rFonts w:ascii="Helvetica" w:hAnsi="Helvetica"/>
          <w:bCs/>
          <w:sz w:val="22"/>
          <w:szCs w:val="22"/>
          <w:lang w:val="en-US"/>
        </w:rPr>
        <w:t>. It pulls the information from the class specification and adds additional information about the variable.</w:t>
      </w:r>
    </w:p>
    <w:p w14:paraId="67713220" w14:textId="77777777" w:rsidR="00FF3BAD" w:rsidRDefault="00FF3BAD" w:rsidP="00481A82">
      <w:pPr>
        <w:pStyle w:val="a6"/>
        <w:jc w:val="both"/>
        <w:rPr>
          <w:rFonts w:ascii="Helvetica" w:hAnsi="Helvetica"/>
          <w:bCs/>
          <w:sz w:val="22"/>
          <w:szCs w:val="22"/>
          <w:lang w:val="en-US"/>
        </w:rPr>
      </w:pPr>
    </w:p>
    <w:p w14:paraId="2A173424" w14:textId="65344389" w:rsidR="00FF3BAD" w:rsidRDefault="00FF3BAD" w:rsidP="00FF3BAD">
      <w:pPr>
        <w:pStyle w:val="a6"/>
        <w:jc w:val="center"/>
        <w:rPr>
          <w:rFonts w:ascii="Helvetica" w:hAnsi="Helvetica"/>
          <w:bCs/>
          <w:sz w:val="22"/>
          <w:szCs w:val="22"/>
          <w:lang w:val="en-US"/>
        </w:rPr>
      </w:pPr>
      <w:r w:rsidRPr="00FF3BAD">
        <w:rPr>
          <w:rFonts w:ascii="Helvetica" w:hAnsi="Helvetica"/>
          <w:bCs/>
          <w:sz w:val="22"/>
          <w:szCs w:val="22"/>
          <w:lang w:val="en-US"/>
        </w:rPr>
        <w:drawing>
          <wp:inline distT="0" distB="0" distL="0" distR="0" wp14:anchorId="210FDE86" wp14:editId="30E6DBCB">
            <wp:extent cx="1808218" cy="1692492"/>
            <wp:effectExtent l="0" t="0" r="0" b="0"/>
            <wp:docPr id="76954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416" name=""/>
                    <pic:cNvPicPr/>
                  </pic:nvPicPr>
                  <pic:blipFill>
                    <a:blip r:embed="rId14"/>
                    <a:stretch>
                      <a:fillRect/>
                    </a:stretch>
                  </pic:blipFill>
                  <pic:spPr>
                    <a:xfrm>
                      <a:off x="0" y="0"/>
                      <a:ext cx="1830619" cy="1713459"/>
                    </a:xfrm>
                    <a:prstGeom prst="rect">
                      <a:avLst/>
                    </a:prstGeom>
                  </pic:spPr>
                </pic:pic>
              </a:graphicData>
            </a:graphic>
          </wp:inline>
        </w:drawing>
      </w:r>
    </w:p>
    <w:p w14:paraId="1BA662BC" w14:textId="77777777" w:rsidR="00FF3BAD" w:rsidRDefault="00FF3BAD" w:rsidP="00FF3BAD">
      <w:pPr>
        <w:pStyle w:val="a6"/>
        <w:jc w:val="center"/>
        <w:rPr>
          <w:rFonts w:ascii="Helvetica" w:hAnsi="Helvetica"/>
          <w:bCs/>
          <w:sz w:val="22"/>
          <w:szCs w:val="22"/>
          <w:lang w:val="en-US"/>
        </w:rPr>
      </w:pPr>
    </w:p>
    <w:p w14:paraId="340C1340" w14:textId="2B60C3E8" w:rsidR="00FF3BAD" w:rsidRDefault="00FF3BAD" w:rsidP="00FF3BAD">
      <w:pPr>
        <w:pStyle w:val="a6"/>
        <w:jc w:val="center"/>
        <w:rPr>
          <w:rFonts w:ascii="Helvetica" w:hAnsi="Helvetica"/>
          <w:bCs/>
          <w:i/>
          <w:iCs/>
          <w:sz w:val="22"/>
          <w:szCs w:val="22"/>
          <w:lang w:val="en-US"/>
        </w:rPr>
      </w:pPr>
      <w:r w:rsidRPr="00FF3BAD">
        <w:rPr>
          <w:rFonts w:ascii="Helvetica" w:hAnsi="Helvetica"/>
          <w:bCs/>
          <w:i/>
          <w:iCs/>
          <w:sz w:val="22"/>
          <w:szCs w:val="22"/>
          <w:lang w:val="en-US"/>
        </w:rPr>
        <w:t>Fig. y</w:t>
      </w:r>
    </w:p>
    <w:p w14:paraId="2555FD2D" w14:textId="77777777" w:rsidR="00FF3BAD" w:rsidRDefault="00FF3BAD" w:rsidP="00FF3BAD">
      <w:pPr>
        <w:pStyle w:val="a6"/>
        <w:jc w:val="center"/>
        <w:rPr>
          <w:rFonts w:ascii="Helvetica" w:hAnsi="Helvetica"/>
          <w:bCs/>
          <w:i/>
          <w:iCs/>
          <w:sz w:val="22"/>
          <w:szCs w:val="22"/>
          <w:lang w:val="en-US"/>
        </w:rPr>
      </w:pPr>
    </w:p>
    <w:p w14:paraId="6620A1DD" w14:textId="4308FA88" w:rsidR="00FF3BAD" w:rsidRDefault="00FF3BAD" w:rsidP="00FF3BAD">
      <w:pPr>
        <w:pStyle w:val="a6"/>
        <w:jc w:val="center"/>
        <w:rPr>
          <w:rFonts w:ascii="Helvetica" w:hAnsi="Helvetica"/>
          <w:bCs/>
          <w:i/>
          <w:iCs/>
          <w:sz w:val="22"/>
          <w:szCs w:val="22"/>
          <w:lang w:val="en-US"/>
        </w:rPr>
      </w:pPr>
      <w:r w:rsidRPr="00FF3BAD">
        <w:rPr>
          <w:rFonts w:ascii="Helvetica" w:hAnsi="Helvetica"/>
          <w:bCs/>
          <w:i/>
          <w:iCs/>
          <w:sz w:val="22"/>
          <w:szCs w:val="22"/>
          <w:lang w:val="en-US"/>
        </w:rPr>
        <w:drawing>
          <wp:inline distT="0" distB="0" distL="0" distR="0" wp14:anchorId="4A801DF4" wp14:editId="15BB5110">
            <wp:extent cx="1939039" cy="1329004"/>
            <wp:effectExtent l="0" t="0" r="4445" b="5080"/>
            <wp:docPr id="1781024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24789" name=""/>
                    <pic:cNvPicPr/>
                  </pic:nvPicPr>
                  <pic:blipFill>
                    <a:blip r:embed="rId15"/>
                    <a:stretch>
                      <a:fillRect/>
                    </a:stretch>
                  </pic:blipFill>
                  <pic:spPr>
                    <a:xfrm>
                      <a:off x="0" y="0"/>
                      <a:ext cx="2044628" cy="1401374"/>
                    </a:xfrm>
                    <a:prstGeom prst="rect">
                      <a:avLst/>
                    </a:prstGeom>
                  </pic:spPr>
                </pic:pic>
              </a:graphicData>
            </a:graphic>
          </wp:inline>
        </w:drawing>
      </w:r>
    </w:p>
    <w:p w14:paraId="75A550FD" w14:textId="77777777" w:rsidR="00FF3BAD" w:rsidRDefault="00FF3BAD" w:rsidP="00FF3BAD">
      <w:pPr>
        <w:pStyle w:val="a6"/>
        <w:jc w:val="center"/>
        <w:rPr>
          <w:rFonts w:ascii="Helvetica" w:hAnsi="Helvetica"/>
          <w:bCs/>
          <w:i/>
          <w:iCs/>
          <w:sz w:val="22"/>
          <w:szCs w:val="22"/>
          <w:lang w:val="en-US"/>
        </w:rPr>
      </w:pPr>
    </w:p>
    <w:p w14:paraId="79B05974" w14:textId="013BFEA9" w:rsidR="00FF3BAD" w:rsidRPr="00FF3BAD" w:rsidRDefault="00FF3BAD" w:rsidP="00FF3BAD">
      <w:pPr>
        <w:pStyle w:val="a6"/>
        <w:jc w:val="center"/>
        <w:rPr>
          <w:rFonts w:ascii="Helvetica" w:hAnsi="Helvetica"/>
          <w:bCs/>
          <w:i/>
          <w:iCs/>
          <w:sz w:val="22"/>
          <w:szCs w:val="22"/>
          <w:lang w:val="en-US"/>
        </w:rPr>
      </w:pPr>
      <w:r>
        <w:rPr>
          <w:rFonts w:ascii="Helvetica" w:hAnsi="Helvetica"/>
          <w:bCs/>
          <w:i/>
          <w:iCs/>
          <w:sz w:val="22"/>
          <w:szCs w:val="22"/>
          <w:lang w:val="en-US"/>
        </w:rPr>
        <w:t>Fig. z</w:t>
      </w:r>
    </w:p>
    <w:p w14:paraId="1C6DC873" w14:textId="77777777" w:rsidR="00EB4E19" w:rsidRPr="00EB4E19" w:rsidRDefault="00EB4E19" w:rsidP="00481A82">
      <w:pPr>
        <w:jc w:val="both"/>
        <w:rPr>
          <w:rFonts w:ascii="Helvetica" w:hAnsi="Helvetica"/>
          <w:bCs/>
          <w:sz w:val="22"/>
          <w:szCs w:val="22"/>
          <w:lang w:val="en-US"/>
        </w:rPr>
      </w:pPr>
    </w:p>
    <w:p w14:paraId="6D1818FB" w14:textId="77777777" w:rsidR="009238D0" w:rsidRDefault="009F71CC" w:rsidP="00481A82">
      <w:pPr>
        <w:pStyle w:val="a6"/>
        <w:numPr>
          <w:ilvl w:val="0"/>
          <w:numId w:val="28"/>
        </w:numPr>
        <w:jc w:val="both"/>
        <w:rPr>
          <w:rFonts w:ascii="Helvetica" w:hAnsi="Helvetica"/>
          <w:bCs/>
          <w:sz w:val="22"/>
          <w:szCs w:val="22"/>
          <w:lang w:val="en-US"/>
        </w:rPr>
      </w:pPr>
      <w:r w:rsidRPr="001E18DA">
        <w:rPr>
          <w:rFonts w:ascii="Helvetica" w:hAnsi="Helvetica"/>
          <w:bCs/>
          <w:sz w:val="22"/>
          <w:szCs w:val="22"/>
          <w:lang w:val="en-US"/>
        </w:rPr>
        <w:lastRenderedPageBreak/>
        <w:t>Collapse block scopes</w:t>
      </w:r>
    </w:p>
    <w:p w14:paraId="19626202" w14:textId="5898DFFF" w:rsidR="009F71CC" w:rsidRDefault="009238D0" w:rsidP="00481A82">
      <w:pPr>
        <w:pStyle w:val="a6"/>
        <w:jc w:val="both"/>
        <w:rPr>
          <w:rFonts w:ascii="Helvetica" w:hAnsi="Helvetica"/>
          <w:bCs/>
          <w:sz w:val="22"/>
          <w:szCs w:val="22"/>
          <w:lang w:val="en-US"/>
        </w:rPr>
      </w:pPr>
      <w:r>
        <w:rPr>
          <w:rFonts w:ascii="Helvetica" w:hAnsi="Helvetica"/>
          <w:bCs/>
          <w:sz w:val="22"/>
          <w:szCs w:val="22"/>
          <w:lang w:val="en-US"/>
        </w:rPr>
        <w:t>H</w:t>
      </w:r>
      <w:r w:rsidR="009F71CC" w:rsidRPr="001E18DA">
        <w:rPr>
          <w:rFonts w:ascii="Helvetica" w:hAnsi="Helvetica"/>
          <w:bCs/>
          <w:sz w:val="22"/>
          <w:szCs w:val="22"/>
          <w:lang w:val="en-US"/>
        </w:rPr>
        <w:t>elps simplify the visualization of code by collapsing block scopes that are not currently being worked on, reducing visual clutter and allowing programmers to focus on the code that is most relevant to them.</w:t>
      </w:r>
    </w:p>
    <w:p w14:paraId="0A7F9D8E" w14:textId="77777777" w:rsidR="004A745A" w:rsidRDefault="004A745A" w:rsidP="00481A82">
      <w:pPr>
        <w:pStyle w:val="a6"/>
        <w:jc w:val="both"/>
        <w:rPr>
          <w:rFonts w:ascii="Helvetica" w:hAnsi="Helvetica"/>
          <w:bCs/>
          <w:sz w:val="22"/>
          <w:szCs w:val="22"/>
          <w:lang w:val="en-US"/>
        </w:rPr>
      </w:pPr>
    </w:p>
    <w:p w14:paraId="1AFB1D85" w14:textId="0E8AA487" w:rsidR="004A745A" w:rsidRDefault="004A745A" w:rsidP="004A745A">
      <w:pPr>
        <w:pStyle w:val="a6"/>
        <w:jc w:val="center"/>
        <w:rPr>
          <w:rFonts w:ascii="Helvetica" w:hAnsi="Helvetica"/>
          <w:bCs/>
          <w:sz w:val="22"/>
          <w:szCs w:val="22"/>
          <w:lang w:val="en-US"/>
        </w:rPr>
      </w:pPr>
      <w:r w:rsidRPr="004A745A">
        <w:rPr>
          <w:rFonts w:ascii="Helvetica" w:hAnsi="Helvetica"/>
          <w:bCs/>
          <w:sz w:val="22"/>
          <w:szCs w:val="22"/>
          <w:lang w:val="en-US"/>
        </w:rPr>
        <w:drawing>
          <wp:inline distT="0" distB="0" distL="0" distR="0" wp14:anchorId="77D67DB8" wp14:editId="07BDC00E">
            <wp:extent cx="1800403" cy="269801"/>
            <wp:effectExtent l="0" t="0" r="0" b="0"/>
            <wp:docPr id="3435520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52010" name=""/>
                    <pic:cNvPicPr/>
                  </pic:nvPicPr>
                  <pic:blipFill>
                    <a:blip r:embed="rId16"/>
                    <a:stretch>
                      <a:fillRect/>
                    </a:stretch>
                  </pic:blipFill>
                  <pic:spPr>
                    <a:xfrm>
                      <a:off x="0" y="0"/>
                      <a:ext cx="1938543" cy="290502"/>
                    </a:xfrm>
                    <a:prstGeom prst="rect">
                      <a:avLst/>
                    </a:prstGeom>
                  </pic:spPr>
                </pic:pic>
              </a:graphicData>
            </a:graphic>
          </wp:inline>
        </w:drawing>
      </w:r>
    </w:p>
    <w:p w14:paraId="51CAE310" w14:textId="77777777" w:rsidR="004A745A" w:rsidRDefault="004A745A" w:rsidP="004A745A">
      <w:pPr>
        <w:pStyle w:val="a6"/>
        <w:jc w:val="center"/>
        <w:rPr>
          <w:rFonts w:ascii="Helvetica" w:hAnsi="Helvetica"/>
          <w:bCs/>
          <w:sz w:val="22"/>
          <w:szCs w:val="22"/>
          <w:lang w:val="en-US"/>
        </w:rPr>
      </w:pPr>
    </w:p>
    <w:p w14:paraId="0C1EC6A5" w14:textId="44E5AA78" w:rsidR="004A745A" w:rsidRDefault="004A745A" w:rsidP="004A745A">
      <w:pPr>
        <w:pStyle w:val="a6"/>
        <w:jc w:val="center"/>
        <w:rPr>
          <w:rFonts w:ascii="Helvetica" w:hAnsi="Helvetica"/>
          <w:bCs/>
          <w:sz w:val="22"/>
          <w:szCs w:val="22"/>
          <w:lang w:val="en-US"/>
        </w:rPr>
      </w:pPr>
      <w:r w:rsidRPr="004A745A">
        <w:rPr>
          <w:rFonts w:ascii="Helvetica" w:hAnsi="Helvetica"/>
          <w:bCs/>
          <w:sz w:val="22"/>
          <w:szCs w:val="22"/>
          <w:lang w:val="en-US"/>
        </w:rPr>
        <w:drawing>
          <wp:inline distT="0" distB="0" distL="0" distR="0" wp14:anchorId="39C98D3E" wp14:editId="3525F399">
            <wp:extent cx="1612979" cy="853930"/>
            <wp:effectExtent l="0" t="0" r="0" b="0"/>
            <wp:docPr id="1014910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10096" name=""/>
                    <pic:cNvPicPr/>
                  </pic:nvPicPr>
                  <pic:blipFill>
                    <a:blip r:embed="rId17"/>
                    <a:stretch>
                      <a:fillRect/>
                    </a:stretch>
                  </pic:blipFill>
                  <pic:spPr>
                    <a:xfrm>
                      <a:off x="0" y="0"/>
                      <a:ext cx="1742200" cy="922341"/>
                    </a:xfrm>
                    <a:prstGeom prst="rect">
                      <a:avLst/>
                    </a:prstGeom>
                  </pic:spPr>
                </pic:pic>
              </a:graphicData>
            </a:graphic>
          </wp:inline>
        </w:drawing>
      </w:r>
    </w:p>
    <w:p w14:paraId="78C26305" w14:textId="77777777" w:rsidR="00EB4E19" w:rsidRPr="00EB4E19" w:rsidRDefault="00EB4E19" w:rsidP="00481A82">
      <w:pPr>
        <w:jc w:val="both"/>
        <w:rPr>
          <w:rFonts w:ascii="Helvetica" w:hAnsi="Helvetica"/>
          <w:bCs/>
          <w:sz w:val="22"/>
          <w:szCs w:val="22"/>
          <w:lang w:val="en-US"/>
        </w:rPr>
      </w:pPr>
    </w:p>
    <w:p w14:paraId="1C80CB7A" w14:textId="5EFC1D66" w:rsidR="009238D0" w:rsidRDefault="009238D0" w:rsidP="00481A82">
      <w:pPr>
        <w:pStyle w:val="a6"/>
        <w:numPr>
          <w:ilvl w:val="0"/>
          <w:numId w:val="28"/>
        </w:numPr>
        <w:jc w:val="both"/>
        <w:rPr>
          <w:rFonts w:ascii="Helvetica" w:hAnsi="Helvetica"/>
          <w:bCs/>
          <w:sz w:val="22"/>
          <w:szCs w:val="22"/>
          <w:lang w:val="en-US"/>
        </w:rPr>
      </w:pPr>
      <w:r>
        <w:rPr>
          <w:rFonts w:ascii="Helvetica" w:hAnsi="Helvetica"/>
          <w:bCs/>
          <w:sz w:val="22"/>
          <w:szCs w:val="22"/>
          <w:lang w:val="en-US"/>
        </w:rPr>
        <w:t>Side-bar file navigation</w:t>
      </w:r>
    </w:p>
    <w:p w14:paraId="6E56AE95" w14:textId="6F75B9F2" w:rsidR="009F71CC" w:rsidRDefault="009F71CC" w:rsidP="00481A82">
      <w:pPr>
        <w:pStyle w:val="a6"/>
        <w:jc w:val="both"/>
        <w:rPr>
          <w:lang w:val="en-US"/>
        </w:rPr>
      </w:pPr>
      <w:r w:rsidRPr="001E18DA">
        <w:rPr>
          <w:rFonts w:ascii="Helvetica" w:hAnsi="Helvetica"/>
          <w:bCs/>
          <w:sz w:val="22"/>
          <w:szCs w:val="22"/>
          <w:lang w:val="en-US"/>
        </w:rPr>
        <w:t xml:space="preserve">This feature allows </w:t>
      </w:r>
      <w:r w:rsidR="00D618D8">
        <w:rPr>
          <w:rFonts w:ascii="Helvetica" w:hAnsi="Helvetica"/>
          <w:bCs/>
          <w:sz w:val="22"/>
          <w:szCs w:val="22"/>
          <w:lang w:val="en-US"/>
        </w:rPr>
        <w:t>users</w:t>
      </w:r>
      <w:r w:rsidRPr="001E18DA">
        <w:rPr>
          <w:rFonts w:ascii="Helvetica" w:hAnsi="Helvetica"/>
          <w:bCs/>
          <w:sz w:val="22"/>
          <w:szCs w:val="22"/>
          <w:lang w:val="en-US"/>
        </w:rPr>
        <w:t xml:space="preserve"> to easily switch between different source files within a project, </w:t>
      </w:r>
      <w:r w:rsidR="00D618D8">
        <w:rPr>
          <w:rFonts w:ascii="Helvetica" w:hAnsi="Helvetica"/>
          <w:bCs/>
          <w:sz w:val="22"/>
          <w:szCs w:val="22"/>
          <w:lang w:val="en-US"/>
        </w:rPr>
        <w:t xml:space="preserve">enabling them </w:t>
      </w:r>
      <w:r w:rsidRPr="001E18DA">
        <w:rPr>
          <w:rFonts w:ascii="Helvetica" w:hAnsi="Helvetica"/>
          <w:bCs/>
          <w:sz w:val="22"/>
          <w:szCs w:val="22"/>
          <w:lang w:val="en-US"/>
        </w:rPr>
        <w:t>to navigate between different parts of the codebase</w:t>
      </w:r>
      <w:r w:rsidR="00D618D8">
        <w:rPr>
          <w:lang w:val="en-US"/>
        </w:rPr>
        <w:t>.</w:t>
      </w:r>
    </w:p>
    <w:p w14:paraId="3ECD7456" w14:textId="77777777" w:rsidR="004A745A" w:rsidRDefault="004A745A" w:rsidP="00481A82">
      <w:pPr>
        <w:pStyle w:val="a6"/>
        <w:jc w:val="both"/>
        <w:rPr>
          <w:lang w:val="en-US"/>
        </w:rPr>
      </w:pPr>
    </w:p>
    <w:p w14:paraId="4C7D760E" w14:textId="3FA1818E" w:rsidR="004A745A" w:rsidRPr="00EB4E19" w:rsidRDefault="004A745A" w:rsidP="004A745A">
      <w:pPr>
        <w:pStyle w:val="a6"/>
        <w:jc w:val="center"/>
        <w:rPr>
          <w:rFonts w:ascii="Helvetica" w:hAnsi="Helvetica"/>
          <w:bCs/>
          <w:sz w:val="22"/>
          <w:szCs w:val="22"/>
          <w:lang w:val="en-US"/>
        </w:rPr>
      </w:pPr>
      <w:r w:rsidRPr="004A745A">
        <w:rPr>
          <w:rFonts w:ascii="Helvetica" w:hAnsi="Helvetica"/>
          <w:bCs/>
          <w:sz w:val="22"/>
          <w:szCs w:val="22"/>
          <w:lang w:val="en-US"/>
        </w:rPr>
        <w:drawing>
          <wp:inline distT="0" distB="0" distL="0" distR="0" wp14:anchorId="31F3E8C6" wp14:editId="2D565B5D">
            <wp:extent cx="1482351" cy="729104"/>
            <wp:effectExtent l="0" t="0" r="3810" b="0"/>
            <wp:docPr id="401057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57777" name=""/>
                    <pic:cNvPicPr/>
                  </pic:nvPicPr>
                  <pic:blipFill>
                    <a:blip r:embed="rId18"/>
                    <a:stretch>
                      <a:fillRect/>
                    </a:stretch>
                  </pic:blipFill>
                  <pic:spPr>
                    <a:xfrm>
                      <a:off x="0" y="0"/>
                      <a:ext cx="1552366" cy="763541"/>
                    </a:xfrm>
                    <a:prstGeom prst="rect">
                      <a:avLst/>
                    </a:prstGeom>
                  </pic:spPr>
                </pic:pic>
              </a:graphicData>
            </a:graphic>
          </wp:inline>
        </w:drawing>
      </w:r>
    </w:p>
    <w:p w14:paraId="10D7C440" w14:textId="77777777" w:rsidR="00EB4E19" w:rsidRPr="00EB4E19" w:rsidRDefault="00EB4E19" w:rsidP="00481A82">
      <w:pPr>
        <w:jc w:val="both"/>
        <w:rPr>
          <w:rFonts w:ascii="Helvetica" w:hAnsi="Helvetica"/>
          <w:bCs/>
          <w:sz w:val="22"/>
          <w:szCs w:val="22"/>
          <w:lang w:val="en-US"/>
        </w:rPr>
      </w:pPr>
    </w:p>
    <w:p w14:paraId="0E746B64" w14:textId="33AB077F" w:rsidR="009F71CC" w:rsidRDefault="0017711D" w:rsidP="00481A82">
      <w:pPr>
        <w:pStyle w:val="a6"/>
        <w:numPr>
          <w:ilvl w:val="0"/>
          <w:numId w:val="28"/>
        </w:numPr>
        <w:jc w:val="both"/>
        <w:rPr>
          <w:rFonts w:ascii="Helvetica" w:hAnsi="Helvetica"/>
          <w:bCs/>
          <w:sz w:val="22"/>
          <w:szCs w:val="22"/>
          <w:lang w:val="en-US"/>
        </w:rPr>
      </w:pPr>
      <w:r>
        <w:rPr>
          <w:rFonts w:ascii="Helvetica" w:hAnsi="Helvetica"/>
          <w:bCs/>
          <w:sz w:val="22"/>
          <w:szCs w:val="22"/>
          <w:lang w:val="en-US"/>
        </w:rPr>
        <w:t>I</w:t>
      </w:r>
      <w:r w:rsidR="00D618D8">
        <w:rPr>
          <w:rFonts w:ascii="Helvetica" w:hAnsi="Helvetica"/>
          <w:bCs/>
          <w:sz w:val="22"/>
          <w:szCs w:val="22"/>
          <w:lang w:val="en-US"/>
        </w:rPr>
        <w:t>nput project into DartBoard</w:t>
      </w:r>
    </w:p>
    <w:p w14:paraId="0AA91FC0" w14:textId="36CF5A94" w:rsidR="00D618D8" w:rsidRDefault="00D618D8" w:rsidP="00481A82">
      <w:pPr>
        <w:pStyle w:val="a6"/>
        <w:jc w:val="both"/>
        <w:rPr>
          <w:rFonts w:ascii="Helvetica" w:hAnsi="Helvetica"/>
          <w:bCs/>
          <w:sz w:val="22"/>
          <w:szCs w:val="22"/>
          <w:lang w:val="en-US"/>
        </w:rPr>
      </w:pPr>
      <w:r w:rsidRPr="00D618D8">
        <w:rPr>
          <w:rFonts w:ascii="Helvetica" w:hAnsi="Helvetica"/>
          <w:bCs/>
          <w:sz w:val="22"/>
          <w:szCs w:val="22"/>
          <w:lang w:val="en-US"/>
        </w:rPr>
        <w:t>Enables users to upload their source files for analysis and visualization.</w:t>
      </w:r>
      <w:r w:rsidR="001A3EF7">
        <w:rPr>
          <w:rFonts w:ascii="Helvetica" w:hAnsi="Helvetica"/>
          <w:bCs/>
          <w:sz w:val="22"/>
          <w:szCs w:val="22"/>
          <w:lang w:val="en-US"/>
        </w:rPr>
        <w:t xml:space="preserve"> The application takes in the path to the project as a positional parameter and then processes the project as a whole.</w:t>
      </w:r>
    </w:p>
    <w:p w14:paraId="1C7A55C8" w14:textId="77777777" w:rsidR="001A3EF7" w:rsidRDefault="001A3EF7" w:rsidP="00481A82">
      <w:pPr>
        <w:pStyle w:val="a6"/>
        <w:jc w:val="both"/>
        <w:rPr>
          <w:rFonts w:ascii="Helvetica" w:hAnsi="Helvetica"/>
          <w:bCs/>
          <w:sz w:val="22"/>
          <w:szCs w:val="22"/>
          <w:lang w:val="en-US"/>
        </w:rPr>
      </w:pPr>
    </w:p>
    <w:p w14:paraId="663BAAC8" w14:textId="7C5AC49D" w:rsidR="001A3EF7" w:rsidRDefault="001A3EF7" w:rsidP="001A3EF7">
      <w:pPr>
        <w:pStyle w:val="a6"/>
        <w:jc w:val="center"/>
        <w:rPr>
          <w:rFonts w:ascii="Helvetica" w:hAnsi="Helvetica"/>
          <w:bCs/>
          <w:sz w:val="22"/>
          <w:szCs w:val="22"/>
          <w:lang w:val="en-US"/>
        </w:rPr>
      </w:pPr>
      <w:r w:rsidRPr="001A3EF7">
        <w:rPr>
          <w:rFonts w:ascii="Helvetica" w:hAnsi="Helvetica"/>
          <w:bCs/>
          <w:sz w:val="22"/>
          <w:szCs w:val="22"/>
          <w:lang w:val="en-US"/>
        </w:rPr>
        <w:drawing>
          <wp:inline distT="0" distB="0" distL="0" distR="0" wp14:anchorId="4135A44F" wp14:editId="41ED4C7B">
            <wp:extent cx="2603500" cy="254000"/>
            <wp:effectExtent l="0" t="0" r="0" b="0"/>
            <wp:docPr id="1598329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29321" name=""/>
                    <pic:cNvPicPr/>
                  </pic:nvPicPr>
                  <pic:blipFill>
                    <a:blip r:embed="rId19"/>
                    <a:stretch>
                      <a:fillRect/>
                    </a:stretch>
                  </pic:blipFill>
                  <pic:spPr>
                    <a:xfrm>
                      <a:off x="0" y="0"/>
                      <a:ext cx="2603500" cy="254000"/>
                    </a:xfrm>
                    <a:prstGeom prst="rect">
                      <a:avLst/>
                    </a:prstGeom>
                  </pic:spPr>
                </pic:pic>
              </a:graphicData>
            </a:graphic>
          </wp:inline>
        </w:drawing>
      </w:r>
    </w:p>
    <w:p w14:paraId="629E9C36" w14:textId="77777777" w:rsidR="001A3EF7" w:rsidRDefault="001A3EF7" w:rsidP="001A3EF7">
      <w:pPr>
        <w:pStyle w:val="a6"/>
        <w:jc w:val="center"/>
        <w:rPr>
          <w:rFonts w:ascii="Helvetica" w:hAnsi="Helvetica"/>
          <w:bCs/>
          <w:sz w:val="22"/>
          <w:szCs w:val="22"/>
          <w:lang w:val="en-US"/>
        </w:rPr>
      </w:pPr>
    </w:p>
    <w:p w14:paraId="7C1FC18C" w14:textId="6E0AFC93" w:rsidR="001A3EF7" w:rsidRDefault="001A3EF7" w:rsidP="001A3EF7">
      <w:pPr>
        <w:pStyle w:val="a6"/>
        <w:jc w:val="center"/>
        <w:rPr>
          <w:rFonts w:ascii="Helvetica" w:hAnsi="Helvetica"/>
          <w:bCs/>
          <w:sz w:val="22"/>
          <w:szCs w:val="22"/>
          <w:lang w:val="en-US"/>
        </w:rPr>
      </w:pPr>
      <w:r w:rsidRPr="001A3EF7">
        <w:rPr>
          <w:rFonts w:ascii="Helvetica" w:hAnsi="Helvetica"/>
          <w:bCs/>
          <w:sz w:val="22"/>
          <w:szCs w:val="22"/>
          <w:lang w:val="en-US"/>
        </w:rPr>
        <w:drawing>
          <wp:inline distT="0" distB="0" distL="0" distR="0" wp14:anchorId="368875EF" wp14:editId="2C212645">
            <wp:extent cx="1308100" cy="1130300"/>
            <wp:effectExtent l="0" t="0" r="0" b="0"/>
            <wp:docPr id="1848885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5321" name=""/>
                    <pic:cNvPicPr/>
                  </pic:nvPicPr>
                  <pic:blipFill>
                    <a:blip r:embed="rId20"/>
                    <a:stretch>
                      <a:fillRect/>
                    </a:stretch>
                  </pic:blipFill>
                  <pic:spPr>
                    <a:xfrm>
                      <a:off x="0" y="0"/>
                      <a:ext cx="1308100" cy="1130300"/>
                    </a:xfrm>
                    <a:prstGeom prst="rect">
                      <a:avLst/>
                    </a:prstGeom>
                  </pic:spPr>
                </pic:pic>
              </a:graphicData>
            </a:graphic>
          </wp:inline>
        </w:drawing>
      </w:r>
    </w:p>
    <w:p w14:paraId="369B3332" w14:textId="77777777" w:rsidR="00D618D8" w:rsidRDefault="00D618D8" w:rsidP="00481A82">
      <w:pPr>
        <w:pStyle w:val="a6"/>
        <w:jc w:val="both"/>
        <w:rPr>
          <w:rFonts w:ascii="Helvetica" w:hAnsi="Helvetica"/>
          <w:bCs/>
          <w:sz w:val="22"/>
          <w:szCs w:val="22"/>
          <w:lang w:val="en-US"/>
        </w:rPr>
      </w:pPr>
    </w:p>
    <w:p w14:paraId="781FB9BD" w14:textId="5534D1F8" w:rsidR="00D618D8" w:rsidRDefault="0017711D" w:rsidP="00481A82">
      <w:pPr>
        <w:pStyle w:val="a6"/>
        <w:numPr>
          <w:ilvl w:val="0"/>
          <w:numId w:val="28"/>
        </w:numPr>
        <w:jc w:val="both"/>
        <w:rPr>
          <w:rFonts w:ascii="Helvetica" w:hAnsi="Helvetica"/>
          <w:bCs/>
          <w:sz w:val="22"/>
          <w:szCs w:val="22"/>
          <w:lang w:val="en-US"/>
        </w:rPr>
      </w:pPr>
      <w:r>
        <w:rPr>
          <w:rFonts w:ascii="Helvetica" w:hAnsi="Helvetica"/>
          <w:bCs/>
          <w:sz w:val="22"/>
          <w:szCs w:val="22"/>
          <w:lang w:val="en-US"/>
        </w:rPr>
        <w:t>Inter-file connectivity</w:t>
      </w:r>
    </w:p>
    <w:p w14:paraId="3E254064" w14:textId="190F69B4" w:rsidR="0017711D" w:rsidRDefault="0017711D" w:rsidP="00481A82">
      <w:pPr>
        <w:pStyle w:val="a6"/>
        <w:jc w:val="both"/>
        <w:rPr>
          <w:rFonts w:ascii="Helvetica" w:hAnsi="Helvetica"/>
          <w:bCs/>
          <w:sz w:val="22"/>
          <w:szCs w:val="22"/>
          <w:lang w:val="en-US"/>
        </w:rPr>
      </w:pPr>
      <w:r>
        <w:rPr>
          <w:rFonts w:ascii="Helvetica" w:hAnsi="Helvetica"/>
          <w:bCs/>
          <w:sz w:val="22"/>
          <w:szCs w:val="22"/>
          <w:lang w:val="en-US"/>
        </w:rPr>
        <w:t>The application allows to have the aforementioned features work cohesively across the whole project.</w:t>
      </w:r>
      <w:r w:rsidR="001A3EF7">
        <w:rPr>
          <w:rFonts w:ascii="Helvetica" w:hAnsi="Helvetica"/>
          <w:bCs/>
          <w:sz w:val="22"/>
          <w:szCs w:val="22"/>
          <w:lang w:val="en-US"/>
        </w:rPr>
        <w:t xml:space="preserve"> In Fig. A a usage of a function in the ‘main.dart’ file of the input project is depicted: ‘getInput()’. However, it is defined in the ‘input.dart’ file of the project and DartBoard is able to jump from usage to declaration across files within the scope of the project.</w:t>
      </w:r>
    </w:p>
    <w:p w14:paraId="6F18B61D" w14:textId="77777777" w:rsidR="001A3EF7" w:rsidRDefault="001A3EF7" w:rsidP="00481A82">
      <w:pPr>
        <w:pStyle w:val="a6"/>
        <w:jc w:val="both"/>
        <w:rPr>
          <w:rFonts w:ascii="Helvetica" w:hAnsi="Helvetica"/>
          <w:bCs/>
          <w:sz w:val="22"/>
          <w:szCs w:val="22"/>
          <w:lang w:val="en-US"/>
        </w:rPr>
      </w:pPr>
    </w:p>
    <w:p w14:paraId="461744BC" w14:textId="4F9709C9" w:rsidR="001A3EF7" w:rsidRDefault="001A3EF7" w:rsidP="001A3EF7">
      <w:pPr>
        <w:pStyle w:val="a6"/>
        <w:jc w:val="center"/>
        <w:rPr>
          <w:rFonts w:ascii="Helvetica" w:hAnsi="Helvetica"/>
          <w:bCs/>
          <w:sz w:val="22"/>
          <w:szCs w:val="22"/>
          <w:lang w:val="en-US"/>
        </w:rPr>
      </w:pPr>
      <w:r w:rsidRPr="001A3EF7">
        <w:rPr>
          <w:rFonts w:ascii="Helvetica" w:hAnsi="Helvetica"/>
          <w:bCs/>
          <w:sz w:val="22"/>
          <w:szCs w:val="22"/>
          <w:lang w:val="en-US"/>
        </w:rPr>
        <w:lastRenderedPageBreak/>
        <w:drawing>
          <wp:inline distT="0" distB="0" distL="0" distR="0" wp14:anchorId="705F31A5" wp14:editId="3AD38574">
            <wp:extent cx="4848918" cy="2402430"/>
            <wp:effectExtent l="0" t="0" r="2540" b="0"/>
            <wp:docPr id="9230985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98521" name=""/>
                    <pic:cNvPicPr/>
                  </pic:nvPicPr>
                  <pic:blipFill>
                    <a:blip r:embed="rId21"/>
                    <a:stretch>
                      <a:fillRect/>
                    </a:stretch>
                  </pic:blipFill>
                  <pic:spPr>
                    <a:xfrm>
                      <a:off x="0" y="0"/>
                      <a:ext cx="4933171" cy="2444174"/>
                    </a:xfrm>
                    <a:prstGeom prst="rect">
                      <a:avLst/>
                    </a:prstGeom>
                  </pic:spPr>
                </pic:pic>
              </a:graphicData>
            </a:graphic>
          </wp:inline>
        </w:drawing>
      </w:r>
    </w:p>
    <w:p w14:paraId="05B5D08D" w14:textId="77777777" w:rsidR="001A3EF7" w:rsidRDefault="001A3EF7" w:rsidP="001A3EF7">
      <w:pPr>
        <w:pStyle w:val="a6"/>
        <w:jc w:val="center"/>
        <w:rPr>
          <w:rFonts w:ascii="Helvetica" w:hAnsi="Helvetica"/>
          <w:bCs/>
          <w:sz w:val="22"/>
          <w:szCs w:val="22"/>
          <w:lang w:val="en-US"/>
        </w:rPr>
      </w:pPr>
    </w:p>
    <w:p w14:paraId="60964B94" w14:textId="4D63425F" w:rsidR="001A3EF7" w:rsidRPr="001A3EF7" w:rsidRDefault="001A3EF7" w:rsidP="001A3EF7">
      <w:pPr>
        <w:pStyle w:val="a6"/>
        <w:jc w:val="center"/>
        <w:rPr>
          <w:rFonts w:ascii="Helvetica" w:hAnsi="Helvetica"/>
          <w:bCs/>
          <w:i/>
          <w:iCs/>
          <w:sz w:val="22"/>
          <w:szCs w:val="22"/>
          <w:lang w:val="en-US"/>
        </w:rPr>
      </w:pPr>
      <w:r w:rsidRPr="001A3EF7">
        <w:rPr>
          <w:rFonts w:ascii="Helvetica" w:hAnsi="Helvetica"/>
          <w:bCs/>
          <w:i/>
          <w:iCs/>
          <w:sz w:val="22"/>
          <w:szCs w:val="22"/>
          <w:lang w:val="en-US"/>
        </w:rPr>
        <w:t>Fig. A</w:t>
      </w:r>
    </w:p>
    <w:p w14:paraId="43598D4C" w14:textId="77777777" w:rsidR="001A3EF7" w:rsidRPr="001A3EF7" w:rsidRDefault="001A3EF7" w:rsidP="001A3EF7">
      <w:pPr>
        <w:pStyle w:val="a6"/>
        <w:jc w:val="center"/>
        <w:rPr>
          <w:rFonts w:ascii="Helvetica" w:hAnsi="Helvetica"/>
          <w:bCs/>
          <w:i/>
          <w:iCs/>
          <w:sz w:val="22"/>
          <w:szCs w:val="22"/>
          <w:lang w:val="en-US"/>
        </w:rPr>
      </w:pPr>
    </w:p>
    <w:p w14:paraId="3C4EF7DD" w14:textId="41AAE8C3" w:rsidR="001A3EF7" w:rsidRPr="001A3EF7" w:rsidRDefault="001A3EF7" w:rsidP="001A3EF7">
      <w:pPr>
        <w:pStyle w:val="a6"/>
        <w:jc w:val="center"/>
        <w:rPr>
          <w:rFonts w:ascii="Helvetica" w:hAnsi="Helvetica"/>
          <w:bCs/>
          <w:i/>
          <w:iCs/>
          <w:sz w:val="22"/>
          <w:szCs w:val="22"/>
          <w:lang w:val="en-US"/>
        </w:rPr>
      </w:pPr>
      <w:r w:rsidRPr="001A3EF7">
        <w:rPr>
          <w:rFonts w:ascii="Helvetica" w:hAnsi="Helvetica"/>
          <w:bCs/>
          <w:i/>
          <w:iCs/>
          <w:sz w:val="22"/>
          <w:szCs w:val="22"/>
          <w:lang w:val="en-US"/>
        </w:rPr>
        <w:drawing>
          <wp:inline distT="0" distB="0" distL="0" distR="0" wp14:anchorId="54B06252" wp14:editId="3D3241B6">
            <wp:extent cx="3242997" cy="1603299"/>
            <wp:effectExtent l="0" t="0" r="0" b="0"/>
            <wp:docPr id="255485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8515" name=""/>
                    <pic:cNvPicPr/>
                  </pic:nvPicPr>
                  <pic:blipFill>
                    <a:blip r:embed="rId22"/>
                    <a:stretch>
                      <a:fillRect/>
                    </a:stretch>
                  </pic:blipFill>
                  <pic:spPr>
                    <a:xfrm>
                      <a:off x="0" y="0"/>
                      <a:ext cx="3297508" cy="1630248"/>
                    </a:xfrm>
                    <a:prstGeom prst="rect">
                      <a:avLst/>
                    </a:prstGeom>
                  </pic:spPr>
                </pic:pic>
              </a:graphicData>
            </a:graphic>
          </wp:inline>
        </w:drawing>
      </w:r>
    </w:p>
    <w:p w14:paraId="13C249D1" w14:textId="77777777" w:rsidR="001A3EF7" w:rsidRPr="001A3EF7" w:rsidRDefault="001A3EF7" w:rsidP="001A3EF7">
      <w:pPr>
        <w:pStyle w:val="a6"/>
        <w:jc w:val="center"/>
        <w:rPr>
          <w:rFonts w:ascii="Helvetica" w:hAnsi="Helvetica"/>
          <w:bCs/>
          <w:i/>
          <w:iCs/>
          <w:sz w:val="22"/>
          <w:szCs w:val="22"/>
          <w:lang w:val="en-US"/>
        </w:rPr>
      </w:pPr>
    </w:p>
    <w:p w14:paraId="3BC5C40A" w14:textId="211A7091" w:rsidR="001A3EF7" w:rsidRPr="001A3EF7" w:rsidRDefault="001A3EF7" w:rsidP="001A3EF7">
      <w:pPr>
        <w:pStyle w:val="a6"/>
        <w:jc w:val="center"/>
        <w:rPr>
          <w:rFonts w:ascii="Helvetica" w:hAnsi="Helvetica"/>
          <w:bCs/>
          <w:i/>
          <w:iCs/>
          <w:sz w:val="22"/>
          <w:szCs w:val="22"/>
          <w:lang w:val="en-US"/>
        </w:rPr>
      </w:pPr>
      <w:r w:rsidRPr="001A3EF7">
        <w:rPr>
          <w:rFonts w:ascii="Helvetica" w:hAnsi="Helvetica"/>
          <w:bCs/>
          <w:i/>
          <w:iCs/>
          <w:sz w:val="22"/>
          <w:szCs w:val="22"/>
          <w:lang w:val="en-US"/>
        </w:rPr>
        <w:t>Fig. B</w:t>
      </w:r>
    </w:p>
    <w:p w14:paraId="4628D7E3" w14:textId="77777777" w:rsidR="0017711D" w:rsidRDefault="0017711D" w:rsidP="00481A82">
      <w:pPr>
        <w:pStyle w:val="a6"/>
        <w:jc w:val="both"/>
        <w:rPr>
          <w:rFonts w:ascii="Helvetica" w:hAnsi="Helvetica"/>
          <w:bCs/>
          <w:sz w:val="22"/>
          <w:szCs w:val="22"/>
          <w:lang w:val="en-US"/>
        </w:rPr>
      </w:pPr>
    </w:p>
    <w:p w14:paraId="13B42FF8" w14:textId="57825B18" w:rsidR="0017711D" w:rsidRDefault="0017711D" w:rsidP="00481A82">
      <w:pPr>
        <w:pStyle w:val="a6"/>
        <w:numPr>
          <w:ilvl w:val="0"/>
          <w:numId w:val="28"/>
        </w:numPr>
        <w:jc w:val="both"/>
        <w:rPr>
          <w:rFonts w:ascii="Helvetica" w:hAnsi="Helvetica"/>
          <w:bCs/>
          <w:sz w:val="22"/>
          <w:szCs w:val="22"/>
          <w:lang w:val="en-US"/>
        </w:rPr>
      </w:pPr>
      <w:r>
        <w:rPr>
          <w:rFonts w:ascii="Helvetica" w:hAnsi="Helvetica"/>
          <w:bCs/>
          <w:sz w:val="22"/>
          <w:szCs w:val="22"/>
          <w:lang w:val="en-US"/>
        </w:rPr>
        <w:t>Show usages list</w:t>
      </w:r>
    </w:p>
    <w:p w14:paraId="3B0B600A" w14:textId="691E0F14" w:rsidR="0017711D" w:rsidRDefault="0017711D" w:rsidP="00481A82">
      <w:pPr>
        <w:pStyle w:val="a6"/>
        <w:jc w:val="both"/>
        <w:rPr>
          <w:rFonts w:ascii="Helvetica" w:hAnsi="Helvetica"/>
          <w:bCs/>
          <w:sz w:val="22"/>
          <w:szCs w:val="22"/>
          <w:lang w:val="en-US"/>
        </w:rPr>
      </w:pPr>
      <w:r>
        <w:rPr>
          <w:rFonts w:ascii="Helvetica" w:hAnsi="Helvetica"/>
          <w:bCs/>
          <w:sz w:val="22"/>
          <w:szCs w:val="22"/>
          <w:lang w:val="en-US"/>
        </w:rPr>
        <w:t>Upon clicking a declaration entity a list should pop up and show all the places where it is used in the code and be able to jump there from this pop-up window.</w:t>
      </w:r>
      <w:r w:rsidR="001A3EF7">
        <w:rPr>
          <w:rFonts w:ascii="Helvetica" w:hAnsi="Helvetica"/>
          <w:bCs/>
          <w:sz w:val="22"/>
          <w:szCs w:val="22"/>
          <w:lang w:val="en-US"/>
        </w:rPr>
        <w:br/>
      </w:r>
    </w:p>
    <w:p w14:paraId="3522B491" w14:textId="629902AC" w:rsidR="001A3EF7" w:rsidRPr="00D618D8" w:rsidRDefault="001A3EF7" w:rsidP="001A3EF7">
      <w:pPr>
        <w:pStyle w:val="a6"/>
        <w:jc w:val="center"/>
        <w:rPr>
          <w:rFonts w:ascii="Helvetica" w:hAnsi="Helvetica"/>
          <w:bCs/>
          <w:sz w:val="22"/>
          <w:szCs w:val="22"/>
          <w:lang w:val="en-US"/>
        </w:rPr>
      </w:pPr>
      <w:r w:rsidRPr="001A3EF7">
        <w:rPr>
          <w:rFonts w:ascii="Helvetica" w:hAnsi="Helvetica"/>
          <w:bCs/>
          <w:sz w:val="22"/>
          <w:szCs w:val="22"/>
          <w:lang w:val="en-US"/>
        </w:rPr>
        <w:drawing>
          <wp:inline distT="0" distB="0" distL="0" distR="0" wp14:anchorId="230874DA" wp14:editId="75064AC7">
            <wp:extent cx="3366295" cy="2468137"/>
            <wp:effectExtent l="0" t="0" r="0" b="0"/>
            <wp:docPr id="14294370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37099" name=""/>
                    <pic:cNvPicPr/>
                  </pic:nvPicPr>
                  <pic:blipFill>
                    <a:blip r:embed="rId23"/>
                    <a:stretch>
                      <a:fillRect/>
                    </a:stretch>
                  </pic:blipFill>
                  <pic:spPr>
                    <a:xfrm>
                      <a:off x="0" y="0"/>
                      <a:ext cx="3460181" cy="2536974"/>
                    </a:xfrm>
                    <a:prstGeom prst="rect">
                      <a:avLst/>
                    </a:prstGeom>
                  </pic:spPr>
                </pic:pic>
              </a:graphicData>
            </a:graphic>
          </wp:inline>
        </w:drawing>
      </w:r>
    </w:p>
    <w:p w14:paraId="6795AF79" w14:textId="77777777" w:rsidR="009F71CC" w:rsidRDefault="009F71CC" w:rsidP="00481A82">
      <w:pPr>
        <w:pStyle w:val="a6"/>
        <w:ind w:left="0"/>
        <w:jc w:val="both"/>
        <w:rPr>
          <w:rFonts w:ascii="Helvetica" w:hAnsi="Helvetica"/>
          <w:bCs/>
          <w:sz w:val="22"/>
          <w:szCs w:val="22"/>
          <w:lang w:val="en-US"/>
        </w:rPr>
      </w:pPr>
    </w:p>
    <w:p w14:paraId="2348861D" w14:textId="77777777" w:rsidR="009F71CC" w:rsidRPr="009F71CC" w:rsidRDefault="009F71CC" w:rsidP="00481A82">
      <w:pPr>
        <w:jc w:val="both"/>
        <w:rPr>
          <w:rFonts w:ascii="Helvetica" w:hAnsi="Helvetica"/>
          <w:b/>
          <w:sz w:val="22"/>
          <w:szCs w:val="22"/>
          <w:lang w:val="en-US"/>
        </w:rPr>
      </w:pPr>
      <w:r w:rsidRPr="009F71CC">
        <w:rPr>
          <w:rFonts w:ascii="Helvetica" w:hAnsi="Helvetica"/>
          <w:b/>
          <w:sz w:val="22"/>
          <w:szCs w:val="22"/>
          <w:lang w:val="en-US"/>
        </w:rPr>
        <w:t>Medium priority:</w:t>
      </w:r>
    </w:p>
    <w:p w14:paraId="304DD583" w14:textId="77777777" w:rsidR="009F71CC" w:rsidRDefault="009F71CC" w:rsidP="00481A82">
      <w:pPr>
        <w:jc w:val="both"/>
        <w:rPr>
          <w:rFonts w:ascii="Helvetica" w:hAnsi="Helvetica"/>
          <w:bCs/>
          <w:sz w:val="22"/>
          <w:szCs w:val="22"/>
          <w:lang w:val="en-US"/>
        </w:rPr>
      </w:pPr>
    </w:p>
    <w:p w14:paraId="3504C74D" w14:textId="76ECE5B0" w:rsidR="009F71CC" w:rsidRDefault="009F71CC" w:rsidP="00481A82">
      <w:pPr>
        <w:jc w:val="both"/>
        <w:rPr>
          <w:rFonts w:ascii="Helvetica" w:hAnsi="Helvetica"/>
          <w:bCs/>
          <w:sz w:val="22"/>
          <w:szCs w:val="22"/>
          <w:lang w:val="en-US"/>
        </w:rPr>
      </w:pPr>
      <w:r w:rsidRPr="006D6177">
        <w:rPr>
          <w:rFonts w:ascii="Helvetica" w:hAnsi="Helvetica"/>
          <w:bCs/>
          <w:sz w:val="22"/>
          <w:szCs w:val="22"/>
          <w:lang w:val="en-US"/>
        </w:rPr>
        <w:t xml:space="preserve">The Medium priority features listed in the Functional System Requirements provide additional functionality that can enhance the user experience and productivity of DartBoard. While not essential for the core functionality of the application, these features could be highly beneficial for </w:t>
      </w:r>
      <w:r w:rsidR="0017711D">
        <w:rPr>
          <w:rFonts w:ascii="Helvetica" w:hAnsi="Helvetica"/>
          <w:bCs/>
          <w:sz w:val="22"/>
          <w:szCs w:val="22"/>
          <w:lang w:val="en-US"/>
        </w:rPr>
        <w:lastRenderedPageBreak/>
        <w:t xml:space="preserve">the users of </w:t>
      </w:r>
      <w:r w:rsidRPr="006D6177">
        <w:rPr>
          <w:rFonts w:ascii="Helvetica" w:hAnsi="Helvetica"/>
          <w:bCs/>
          <w:sz w:val="22"/>
          <w:szCs w:val="22"/>
          <w:lang w:val="en-US"/>
        </w:rPr>
        <w:t>the application. These features may be implemented in the initial release of DartBoard, or added in future updates depending on their level of complexity and user demand.</w:t>
      </w:r>
    </w:p>
    <w:p w14:paraId="135E9E1B" w14:textId="77777777" w:rsidR="009F71CC" w:rsidRPr="00F11488" w:rsidRDefault="009F71CC" w:rsidP="00481A82">
      <w:pPr>
        <w:jc w:val="both"/>
        <w:rPr>
          <w:rFonts w:ascii="Helvetica" w:hAnsi="Helvetica"/>
          <w:bCs/>
          <w:sz w:val="22"/>
          <w:szCs w:val="22"/>
          <w:lang w:val="en-US"/>
        </w:rPr>
      </w:pPr>
    </w:p>
    <w:p w14:paraId="6CF0CF04" w14:textId="71526E9D" w:rsidR="0017711D" w:rsidRPr="0017711D" w:rsidRDefault="0017711D" w:rsidP="00481A82">
      <w:pPr>
        <w:pStyle w:val="a6"/>
        <w:numPr>
          <w:ilvl w:val="0"/>
          <w:numId w:val="29"/>
        </w:numPr>
        <w:jc w:val="both"/>
        <w:rPr>
          <w:rFonts w:ascii="Helvetica" w:hAnsi="Helvetica"/>
          <w:bCs/>
          <w:sz w:val="22"/>
          <w:szCs w:val="22"/>
          <w:lang w:val="en-US"/>
        </w:rPr>
      </w:pPr>
      <w:r w:rsidRPr="0017711D">
        <w:rPr>
          <w:rFonts w:ascii="Helvetica" w:hAnsi="Helvetica"/>
          <w:bCs/>
          <w:sz w:val="22"/>
          <w:szCs w:val="22"/>
          <w:lang w:val="en-US"/>
        </w:rPr>
        <w:t>Export as archive</w:t>
      </w:r>
    </w:p>
    <w:p w14:paraId="401BA30C" w14:textId="388774BC" w:rsidR="0017711D" w:rsidRDefault="0017711D" w:rsidP="00481A82">
      <w:pPr>
        <w:pStyle w:val="a6"/>
        <w:jc w:val="both"/>
        <w:rPr>
          <w:rFonts w:ascii="Helvetica" w:hAnsi="Helvetica"/>
          <w:bCs/>
          <w:sz w:val="22"/>
          <w:szCs w:val="22"/>
          <w:lang w:val="en-US"/>
        </w:rPr>
      </w:pPr>
      <w:r w:rsidRPr="0017711D">
        <w:rPr>
          <w:rFonts w:ascii="Helvetica" w:hAnsi="Helvetica"/>
          <w:bCs/>
          <w:sz w:val="22"/>
          <w:szCs w:val="22"/>
          <w:lang w:val="en-US"/>
        </w:rPr>
        <w:t>Enables users to export their entire project as a compressed</w:t>
      </w:r>
      <w:r>
        <w:rPr>
          <w:rFonts w:ascii="Helvetica" w:hAnsi="Helvetica"/>
          <w:bCs/>
          <w:sz w:val="22"/>
          <w:szCs w:val="22"/>
          <w:lang w:val="en-US"/>
        </w:rPr>
        <w:t xml:space="preserve"> .zip </w:t>
      </w:r>
      <w:r w:rsidRPr="0017711D">
        <w:rPr>
          <w:rFonts w:ascii="Helvetica" w:hAnsi="Helvetica"/>
          <w:bCs/>
          <w:sz w:val="22"/>
          <w:szCs w:val="22"/>
          <w:lang w:val="en-US"/>
        </w:rPr>
        <w:t>file, making it easier to share and distribute their work.</w:t>
      </w:r>
    </w:p>
    <w:p w14:paraId="2BDC1334" w14:textId="77777777" w:rsidR="0017711D" w:rsidRDefault="0017711D" w:rsidP="00481A82">
      <w:pPr>
        <w:pStyle w:val="a6"/>
        <w:jc w:val="both"/>
        <w:rPr>
          <w:rFonts w:ascii="Helvetica" w:hAnsi="Helvetica"/>
          <w:bCs/>
          <w:sz w:val="22"/>
          <w:szCs w:val="22"/>
          <w:lang w:val="en-US"/>
        </w:rPr>
      </w:pPr>
    </w:p>
    <w:p w14:paraId="757B8080" w14:textId="77777777" w:rsidR="0017711D" w:rsidRPr="0017711D" w:rsidRDefault="0017711D" w:rsidP="00481A82">
      <w:pPr>
        <w:pStyle w:val="a6"/>
        <w:numPr>
          <w:ilvl w:val="0"/>
          <w:numId w:val="29"/>
        </w:numPr>
        <w:jc w:val="both"/>
        <w:rPr>
          <w:rFonts w:ascii="Helvetica" w:hAnsi="Helvetica"/>
          <w:sz w:val="22"/>
          <w:szCs w:val="22"/>
          <w:lang w:val="en-US"/>
        </w:rPr>
      </w:pPr>
      <w:r w:rsidRPr="0017711D">
        <w:rPr>
          <w:rFonts w:ascii="Helvetica" w:hAnsi="Helvetica"/>
          <w:sz w:val="22"/>
          <w:szCs w:val="22"/>
          <w:lang w:val="en-US"/>
        </w:rPr>
        <w:t>Search by regex expression</w:t>
      </w:r>
    </w:p>
    <w:p w14:paraId="00E30FB2" w14:textId="6608AA56" w:rsidR="0017711D" w:rsidRDefault="0017711D" w:rsidP="00481A82">
      <w:pPr>
        <w:pStyle w:val="a6"/>
        <w:jc w:val="both"/>
        <w:rPr>
          <w:rFonts w:ascii="Helvetica" w:hAnsi="Helvetica"/>
          <w:bCs/>
          <w:sz w:val="22"/>
          <w:szCs w:val="22"/>
          <w:lang w:val="en-US"/>
        </w:rPr>
      </w:pPr>
      <w:r w:rsidRPr="0017711D">
        <w:rPr>
          <w:rFonts w:ascii="Helvetica" w:hAnsi="Helvetica"/>
          <w:bCs/>
          <w:sz w:val="22"/>
          <w:szCs w:val="22"/>
          <w:lang w:val="en-US"/>
        </w:rPr>
        <w:t>Allows users to search for specific patterns in the source code using regular expressions, making it easier to find and navigate to specific sections of the codebase.</w:t>
      </w:r>
    </w:p>
    <w:p w14:paraId="2982B15D" w14:textId="77777777" w:rsidR="0017711D" w:rsidRDefault="0017711D" w:rsidP="00481A82">
      <w:pPr>
        <w:pStyle w:val="a6"/>
        <w:jc w:val="both"/>
        <w:rPr>
          <w:rFonts w:ascii="Helvetica" w:hAnsi="Helvetica"/>
          <w:bCs/>
          <w:sz w:val="22"/>
          <w:szCs w:val="22"/>
          <w:lang w:val="en-US"/>
        </w:rPr>
      </w:pPr>
    </w:p>
    <w:p w14:paraId="12D0ADDA" w14:textId="72255907" w:rsidR="001A3EF7" w:rsidRDefault="001A3EF7" w:rsidP="001A3EF7">
      <w:pPr>
        <w:pStyle w:val="a6"/>
        <w:jc w:val="center"/>
        <w:rPr>
          <w:rFonts w:ascii="Helvetica" w:hAnsi="Helvetica"/>
          <w:bCs/>
          <w:sz w:val="22"/>
          <w:szCs w:val="22"/>
          <w:lang w:val="en-US"/>
        </w:rPr>
      </w:pPr>
      <w:r w:rsidRPr="001A3EF7">
        <w:rPr>
          <w:rFonts w:ascii="Helvetica" w:hAnsi="Helvetica"/>
          <w:bCs/>
          <w:sz w:val="22"/>
          <w:szCs w:val="22"/>
          <w:lang w:val="en-US"/>
        </w:rPr>
        <w:drawing>
          <wp:inline distT="0" distB="0" distL="0" distR="0" wp14:anchorId="1DD54B45" wp14:editId="15307909">
            <wp:extent cx="2907745" cy="2183218"/>
            <wp:effectExtent l="0" t="0" r="635" b="1270"/>
            <wp:docPr id="5542525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52531" name=""/>
                    <pic:cNvPicPr/>
                  </pic:nvPicPr>
                  <pic:blipFill>
                    <a:blip r:embed="rId24"/>
                    <a:stretch>
                      <a:fillRect/>
                    </a:stretch>
                  </pic:blipFill>
                  <pic:spPr>
                    <a:xfrm>
                      <a:off x="0" y="0"/>
                      <a:ext cx="2924959" cy="2196143"/>
                    </a:xfrm>
                    <a:prstGeom prst="rect">
                      <a:avLst/>
                    </a:prstGeom>
                  </pic:spPr>
                </pic:pic>
              </a:graphicData>
            </a:graphic>
          </wp:inline>
        </w:drawing>
      </w:r>
    </w:p>
    <w:p w14:paraId="479E6581" w14:textId="77777777" w:rsidR="001A3EF7" w:rsidRDefault="001A3EF7" w:rsidP="001A3EF7">
      <w:pPr>
        <w:pStyle w:val="a6"/>
        <w:jc w:val="center"/>
        <w:rPr>
          <w:rFonts w:ascii="Helvetica" w:hAnsi="Helvetica"/>
          <w:bCs/>
          <w:sz w:val="22"/>
          <w:szCs w:val="22"/>
          <w:lang w:val="en-US"/>
        </w:rPr>
      </w:pPr>
    </w:p>
    <w:p w14:paraId="45135D1F" w14:textId="2B5575CC" w:rsidR="001A3EF7" w:rsidRDefault="001A3EF7" w:rsidP="001A3EF7">
      <w:pPr>
        <w:pStyle w:val="a6"/>
        <w:jc w:val="center"/>
        <w:rPr>
          <w:rFonts w:ascii="Helvetica" w:hAnsi="Helvetica"/>
          <w:bCs/>
          <w:sz w:val="22"/>
          <w:szCs w:val="22"/>
          <w:lang w:val="en-US"/>
        </w:rPr>
      </w:pPr>
      <w:r>
        <w:rPr>
          <w:rFonts w:ascii="Helvetica" w:hAnsi="Helvetica"/>
          <w:bCs/>
          <w:sz w:val="22"/>
          <w:szCs w:val="22"/>
          <w:lang w:val="en-US"/>
        </w:rPr>
        <w:t>String search</w:t>
      </w:r>
    </w:p>
    <w:p w14:paraId="47B41ADF" w14:textId="77777777" w:rsidR="001A3EF7" w:rsidRDefault="001A3EF7" w:rsidP="001A3EF7">
      <w:pPr>
        <w:pStyle w:val="a6"/>
        <w:jc w:val="center"/>
        <w:rPr>
          <w:rFonts w:ascii="Helvetica" w:hAnsi="Helvetica"/>
          <w:bCs/>
          <w:sz w:val="22"/>
          <w:szCs w:val="22"/>
          <w:lang w:val="en-US"/>
        </w:rPr>
      </w:pPr>
    </w:p>
    <w:p w14:paraId="3A8C35BF" w14:textId="23C377EE" w:rsidR="001A3EF7" w:rsidRDefault="001A3EF7" w:rsidP="001A3EF7">
      <w:pPr>
        <w:pStyle w:val="a6"/>
        <w:jc w:val="center"/>
        <w:rPr>
          <w:rFonts w:ascii="Helvetica" w:hAnsi="Helvetica"/>
          <w:bCs/>
          <w:sz w:val="22"/>
          <w:szCs w:val="22"/>
          <w:lang w:val="en-US"/>
        </w:rPr>
      </w:pPr>
      <w:r w:rsidRPr="001A3EF7">
        <w:rPr>
          <w:rFonts w:ascii="Helvetica" w:hAnsi="Helvetica"/>
          <w:bCs/>
          <w:sz w:val="22"/>
          <w:szCs w:val="22"/>
          <w:lang w:val="en-US"/>
        </w:rPr>
        <w:drawing>
          <wp:inline distT="0" distB="0" distL="0" distR="0" wp14:anchorId="1CDCA18E" wp14:editId="7913C4F6">
            <wp:extent cx="3480390" cy="2017547"/>
            <wp:effectExtent l="0" t="0" r="0" b="1905"/>
            <wp:docPr id="1810138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8011" name=""/>
                    <pic:cNvPicPr/>
                  </pic:nvPicPr>
                  <pic:blipFill>
                    <a:blip r:embed="rId25"/>
                    <a:stretch>
                      <a:fillRect/>
                    </a:stretch>
                  </pic:blipFill>
                  <pic:spPr>
                    <a:xfrm>
                      <a:off x="0" y="0"/>
                      <a:ext cx="3513814" cy="2036922"/>
                    </a:xfrm>
                    <a:prstGeom prst="rect">
                      <a:avLst/>
                    </a:prstGeom>
                  </pic:spPr>
                </pic:pic>
              </a:graphicData>
            </a:graphic>
          </wp:inline>
        </w:drawing>
      </w:r>
    </w:p>
    <w:p w14:paraId="032FF50D" w14:textId="77777777" w:rsidR="001A3EF7" w:rsidRDefault="001A3EF7" w:rsidP="001A3EF7">
      <w:pPr>
        <w:pStyle w:val="a6"/>
        <w:jc w:val="center"/>
        <w:rPr>
          <w:rFonts w:ascii="Helvetica" w:hAnsi="Helvetica"/>
          <w:bCs/>
          <w:sz w:val="22"/>
          <w:szCs w:val="22"/>
          <w:lang w:val="en-US"/>
        </w:rPr>
      </w:pPr>
    </w:p>
    <w:p w14:paraId="507636FC" w14:textId="7C59F852" w:rsidR="001A3EF7" w:rsidRDefault="001A3EF7" w:rsidP="001A3EF7">
      <w:pPr>
        <w:pStyle w:val="a6"/>
        <w:jc w:val="center"/>
        <w:rPr>
          <w:rFonts w:ascii="Helvetica" w:hAnsi="Helvetica"/>
          <w:bCs/>
          <w:sz w:val="22"/>
          <w:szCs w:val="22"/>
          <w:lang w:val="en-US"/>
        </w:rPr>
      </w:pPr>
      <w:r>
        <w:rPr>
          <w:rFonts w:ascii="Helvetica" w:hAnsi="Helvetica"/>
          <w:bCs/>
          <w:sz w:val="22"/>
          <w:szCs w:val="22"/>
          <w:lang w:val="en-US"/>
        </w:rPr>
        <w:t>Regular expression search</w:t>
      </w:r>
    </w:p>
    <w:p w14:paraId="5BCE9258" w14:textId="77777777" w:rsidR="001A3EF7" w:rsidRPr="0017711D" w:rsidRDefault="001A3EF7" w:rsidP="00481A82">
      <w:pPr>
        <w:pStyle w:val="a6"/>
        <w:jc w:val="both"/>
        <w:rPr>
          <w:rFonts w:ascii="Helvetica" w:hAnsi="Helvetica"/>
          <w:bCs/>
          <w:sz w:val="22"/>
          <w:szCs w:val="22"/>
          <w:lang w:val="en-US"/>
        </w:rPr>
      </w:pPr>
    </w:p>
    <w:p w14:paraId="223865A8" w14:textId="77777777" w:rsidR="0017711D" w:rsidRPr="0017711D" w:rsidRDefault="0017711D" w:rsidP="00481A82">
      <w:pPr>
        <w:numPr>
          <w:ilvl w:val="0"/>
          <w:numId w:val="29"/>
        </w:numPr>
        <w:jc w:val="both"/>
        <w:rPr>
          <w:rFonts w:ascii="Helvetica" w:hAnsi="Helvetica"/>
          <w:sz w:val="22"/>
          <w:szCs w:val="22"/>
          <w:lang w:val="en-US"/>
        </w:rPr>
      </w:pPr>
      <w:r w:rsidRPr="0017711D">
        <w:rPr>
          <w:rFonts w:ascii="Helvetica" w:hAnsi="Helvetica"/>
          <w:sz w:val="22"/>
          <w:szCs w:val="22"/>
          <w:lang w:val="en-US"/>
        </w:rPr>
        <w:t>Line numbers</w:t>
      </w:r>
    </w:p>
    <w:p w14:paraId="21DDBE50" w14:textId="4D26E4E4" w:rsidR="0017711D" w:rsidRDefault="0017711D" w:rsidP="00481A82">
      <w:pPr>
        <w:ind w:left="720"/>
        <w:jc w:val="both"/>
        <w:rPr>
          <w:rFonts w:ascii="Helvetica" w:hAnsi="Helvetica"/>
          <w:bCs/>
          <w:sz w:val="22"/>
          <w:szCs w:val="22"/>
          <w:lang w:val="en-US"/>
        </w:rPr>
      </w:pPr>
      <w:r w:rsidRPr="0017711D">
        <w:rPr>
          <w:rFonts w:ascii="Helvetica" w:hAnsi="Helvetica"/>
          <w:bCs/>
          <w:sz w:val="22"/>
          <w:szCs w:val="22"/>
          <w:lang w:val="en-US"/>
        </w:rPr>
        <w:t xml:space="preserve">Adds line numbers to the </w:t>
      </w:r>
      <w:r>
        <w:rPr>
          <w:rFonts w:ascii="Helvetica" w:hAnsi="Helvetica"/>
          <w:bCs/>
          <w:sz w:val="22"/>
          <w:szCs w:val="22"/>
          <w:lang w:val="en-US"/>
        </w:rPr>
        <w:t xml:space="preserve">source code in the </w:t>
      </w:r>
      <w:r w:rsidRPr="0017711D">
        <w:rPr>
          <w:rFonts w:ascii="Helvetica" w:hAnsi="Helvetica"/>
          <w:bCs/>
          <w:sz w:val="22"/>
          <w:szCs w:val="22"/>
          <w:lang w:val="en-US"/>
        </w:rPr>
        <w:t xml:space="preserve">generated </w:t>
      </w:r>
      <w:r>
        <w:rPr>
          <w:rFonts w:ascii="Helvetica" w:hAnsi="Helvetica"/>
          <w:bCs/>
          <w:sz w:val="22"/>
          <w:szCs w:val="22"/>
          <w:lang w:val="en-US"/>
        </w:rPr>
        <w:t>user interface</w:t>
      </w:r>
      <w:r w:rsidRPr="0017711D">
        <w:rPr>
          <w:rFonts w:ascii="Helvetica" w:hAnsi="Helvetica"/>
          <w:bCs/>
          <w:sz w:val="22"/>
          <w:szCs w:val="22"/>
          <w:lang w:val="en-US"/>
        </w:rPr>
        <w:t>, assisting users in quickly locating specific sections of code.</w:t>
      </w:r>
    </w:p>
    <w:p w14:paraId="4F4E11C2" w14:textId="77777777" w:rsidR="001A3EF7" w:rsidRDefault="001A3EF7" w:rsidP="00481A82">
      <w:pPr>
        <w:ind w:left="720"/>
        <w:jc w:val="both"/>
        <w:rPr>
          <w:rFonts w:ascii="Helvetica" w:hAnsi="Helvetica"/>
          <w:bCs/>
          <w:sz w:val="22"/>
          <w:szCs w:val="22"/>
          <w:lang w:val="en-US"/>
        </w:rPr>
      </w:pPr>
    </w:p>
    <w:p w14:paraId="483CA9B6" w14:textId="1CCDA5B5" w:rsidR="001A3EF7" w:rsidRDefault="00985C38" w:rsidP="00985C38">
      <w:pPr>
        <w:ind w:left="720"/>
        <w:jc w:val="center"/>
        <w:rPr>
          <w:rFonts w:ascii="Helvetica" w:hAnsi="Helvetica"/>
          <w:bCs/>
          <w:sz w:val="22"/>
          <w:szCs w:val="22"/>
          <w:lang w:val="en-US"/>
        </w:rPr>
      </w:pPr>
      <w:r w:rsidRPr="00985C38">
        <w:rPr>
          <w:rFonts w:ascii="Helvetica" w:hAnsi="Helvetica"/>
          <w:bCs/>
          <w:sz w:val="22"/>
          <w:szCs w:val="22"/>
          <w:lang w:val="en-US"/>
        </w:rPr>
        <w:lastRenderedPageBreak/>
        <w:drawing>
          <wp:inline distT="0" distB="0" distL="0" distR="0" wp14:anchorId="185ADB63" wp14:editId="7A69D077">
            <wp:extent cx="3926958" cy="2061867"/>
            <wp:effectExtent l="0" t="0" r="0" b="0"/>
            <wp:docPr id="14965675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7559" name=""/>
                    <pic:cNvPicPr/>
                  </pic:nvPicPr>
                  <pic:blipFill>
                    <a:blip r:embed="rId26"/>
                    <a:stretch>
                      <a:fillRect/>
                    </a:stretch>
                  </pic:blipFill>
                  <pic:spPr>
                    <a:xfrm>
                      <a:off x="0" y="0"/>
                      <a:ext cx="3949859" cy="2073891"/>
                    </a:xfrm>
                    <a:prstGeom prst="rect">
                      <a:avLst/>
                    </a:prstGeom>
                  </pic:spPr>
                </pic:pic>
              </a:graphicData>
            </a:graphic>
          </wp:inline>
        </w:drawing>
      </w:r>
    </w:p>
    <w:p w14:paraId="0B9EE7BF" w14:textId="77777777" w:rsidR="0017711D" w:rsidRPr="0017711D" w:rsidRDefault="0017711D" w:rsidP="00481A82">
      <w:pPr>
        <w:ind w:left="720"/>
        <w:jc w:val="both"/>
        <w:rPr>
          <w:rFonts w:ascii="Helvetica" w:hAnsi="Helvetica"/>
          <w:bCs/>
          <w:sz w:val="22"/>
          <w:szCs w:val="22"/>
          <w:lang w:val="en-US"/>
        </w:rPr>
      </w:pPr>
    </w:p>
    <w:p w14:paraId="74C15809" w14:textId="490DBC73" w:rsidR="0017711D" w:rsidRPr="0017711D" w:rsidRDefault="0017711D" w:rsidP="00481A82">
      <w:pPr>
        <w:numPr>
          <w:ilvl w:val="0"/>
          <w:numId w:val="29"/>
        </w:numPr>
        <w:jc w:val="both"/>
        <w:rPr>
          <w:rFonts w:ascii="Helvetica" w:hAnsi="Helvetica"/>
          <w:sz w:val="22"/>
          <w:szCs w:val="22"/>
          <w:lang w:val="en-US"/>
        </w:rPr>
      </w:pPr>
      <w:r>
        <w:rPr>
          <w:rFonts w:ascii="Helvetica" w:hAnsi="Helvetica"/>
          <w:sz w:val="22"/>
          <w:szCs w:val="22"/>
          <w:lang w:val="en-US"/>
        </w:rPr>
        <w:t>Import</w:t>
      </w:r>
      <w:r w:rsidRPr="0017711D">
        <w:rPr>
          <w:rFonts w:ascii="Helvetica" w:hAnsi="Helvetica"/>
          <w:sz w:val="22"/>
          <w:szCs w:val="22"/>
          <w:lang w:val="en-US"/>
        </w:rPr>
        <w:t xml:space="preserve"> zip project</w:t>
      </w:r>
      <w:r w:rsidR="00985C38">
        <w:rPr>
          <w:rFonts w:ascii="Helvetica" w:hAnsi="Helvetica"/>
          <w:sz w:val="22"/>
          <w:szCs w:val="22"/>
          <w:lang w:val="en-US"/>
        </w:rPr>
        <w:t xml:space="preserve"> (To be implemented in the future) </w:t>
      </w:r>
    </w:p>
    <w:p w14:paraId="52DAC1B4" w14:textId="14D61A73" w:rsidR="0017711D" w:rsidRDefault="0017711D" w:rsidP="00481A82">
      <w:pPr>
        <w:ind w:left="720"/>
        <w:jc w:val="both"/>
        <w:rPr>
          <w:rFonts w:ascii="Helvetica" w:hAnsi="Helvetica"/>
          <w:bCs/>
          <w:sz w:val="22"/>
          <w:szCs w:val="22"/>
          <w:lang w:val="en-US"/>
        </w:rPr>
      </w:pPr>
      <w:r w:rsidRPr="0017711D">
        <w:rPr>
          <w:rFonts w:ascii="Helvetica" w:hAnsi="Helvetica"/>
          <w:bCs/>
          <w:sz w:val="22"/>
          <w:szCs w:val="22"/>
          <w:lang w:val="en-US"/>
        </w:rPr>
        <w:t>Enables users to upload an entire project as a compressed zip file, simplifying the process of importing large codebases into the DartBoard.</w:t>
      </w:r>
    </w:p>
    <w:p w14:paraId="2E2A9F33" w14:textId="77777777" w:rsidR="0017711D" w:rsidRPr="0017711D" w:rsidRDefault="0017711D" w:rsidP="00481A82">
      <w:pPr>
        <w:ind w:left="720"/>
        <w:jc w:val="both"/>
        <w:rPr>
          <w:rFonts w:ascii="Helvetica" w:hAnsi="Helvetica"/>
          <w:bCs/>
          <w:sz w:val="22"/>
          <w:szCs w:val="22"/>
          <w:lang w:val="en-US"/>
        </w:rPr>
      </w:pPr>
    </w:p>
    <w:p w14:paraId="2A48D7DD" w14:textId="21960D76" w:rsidR="0017711D" w:rsidRPr="0017711D" w:rsidRDefault="0017711D" w:rsidP="00481A82">
      <w:pPr>
        <w:numPr>
          <w:ilvl w:val="0"/>
          <w:numId w:val="29"/>
        </w:numPr>
        <w:jc w:val="both"/>
        <w:rPr>
          <w:rFonts w:ascii="Helvetica" w:hAnsi="Helvetica"/>
          <w:bCs/>
          <w:sz w:val="22"/>
          <w:szCs w:val="22"/>
          <w:lang w:val="en-US"/>
        </w:rPr>
      </w:pPr>
      <w:r>
        <w:rPr>
          <w:rFonts w:ascii="Helvetica" w:hAnsi="Helvetica"/>
          <w:sz w:val="22"/>
          <w:szCs w:val="22"/>
          <w:lang w:val="en-US"/>
        </w:rPr>
        <w:t>Import</w:t>
      </w:r>
      <w:r w:rsidRPr="0017711D">
        <w:rPr>
          <w:rFonts w:ascii="Helvetica" w:hAnsi="Helvetica"/>
          <w:sz w:val="22"/>
          <w:szCs w:val="22"/>
          <w:lang w:val="en-US"/>
        </w:rPr>
        <w:t xml:space="preserve"> GitHub repo</w:t>
      </w:r>
      <w:r w:rsidR="00985C38">
        <w:rPr>
          <w:rFonts w:ascii="Helvetica" w:hAnsi="Helvetica"/>
          <w:sz w:val="22"/>
          <w:szCs w:val="22"/>
          <w:lang w:val="en-US"/>
        </w:rPr>
        <w:t xml:space="preserve"> (To be implemented in the future)</w:t>
      </w:r>
    </w:p>
    <w:p w14:paraId="2D45F60A" w14:textId="7AC31D52" w:rsidR="0017711D" w:rsidRDefault="0017711D" w:rsidP="00481A82">
      <w:pPr>
        <w:ind w:left="720"/>
        <w:jc w:val="both"/>
        <w:rPr>
          <w:rFonts w:ascii="Helvetica" w:hAnsi="Helvetica"/>
          <w:bCs/>
          <w:sz w:val="22"/>
          <w:szCs w:val="22"/>
          <w:lang w:val="en-US"/>
        </w:rPr>
      </w:pPr>
      <w:r w:rsidRPr="0017711D">
        <w:rPr>
          <w:rFonts w:ascii="Helvetica" w:hAnsi="Helvetica"/>
          <w:bCs/>
          <w:sz w:val="22"/>
          <w:szCs w:val="22"/>
          <w:lang w:val="en-US"/>
        </w:rPr>
        <w:t>Allows users to upload their project directly from their GitHub repository, streamlining the process of code analysis and visualization.</w:t>
      </w:r>
    </w:p>
    <w:p w14:paraId="188FD954" w14:textId="77777777" w:rsidR="0017711D" w:rsidRPr="0017711D" w:rsidRDefault="0017711D" w:rsidP="00481A82">
      <w:pPr>
        <w:ind w:left="720"/>
        <w:jc w:val="both"/>
        <w:rPr>
          <w:rFonts w:ascii="Helvetica" w:hAnsi="Helvetica"/>
          <w:bCs/>
          <w:sz w:val="22"/>
          <w:szCs w:val="22"/>
          <w:lang w:val="en-US"/>
        </w:rPr>
      </w:pPr>
    </w:p>
    <w:p w14:paraId="503D3A6A" w14:textId="148F30DA" w:rsidR="0017711D" w:rsidRDefault="0017711D" w:rsidP="00481A82">
      <w:pPr>
        <w:numPr>
          <w:ilvl w:val="0"/>
          <w:numId w:val="29"/>
        </w:numPr>
        <w:jc w:val="both"/>
        <w:rPr>
          <w:rFonts w:ascii="Helvetica" w:hAnsi="Helvetica"/>
          <w:bCs/>
          <w:sz w:val="22"/>
          <w:szCs w:val="22"/>
          <w:lang w:val="en-US"/>
        </w:rPr>
      </w:pPr>
      <w:r w:rsidRPr="0017711D">
        <w:rPr>
          <w:rFonts w:ascii="Helvetica" w:hAnsi="Helvetica"/>
          <w:sz w:val="22"/>
          <w:szCs w:val="22"/>
          <w:lang w:val="en-US"/>
        </w:rPr>
        <w:t>Show Static analysis results on 'dart analyze'</w:t>
      </w:r>
      <w:r w:rsidR="00985C38">
        <w:rPr>
          <w:rFonts w:ascii="Helvetica" w:hAnsi="Helvetica"/>
          <w:sz w:val="22"/>
          <w:szCs w:val="22"/>
          <w:lang w:val="en-US"/>
        </w:rPr>
        <w:t xml:space="preserve"> (To be implemented in the future)</w:t>
      </w:r>
    </w:p>
    <w:p w14:paraId="6FFC9F1E" w14:textId="5963443A" w:rsidR="0017711D" w:rsidRDefault="0017711D" w:rsidP="00481A82">
      <w:pPr>
        <w:ind w:left="720"/>
        <w:jc w:val="both"/>
        <w:rPr>
          <w:rFonts w:ascii="Helvetica" w:hAnsi="Helvetica"/>
          <w:bCs/>
          <w:sz w:val="22"/>
          <w:szCs w:val="22"/>
          <w:lang w:val="en-US"/>
        </w:rPr>
      </w:pPr>
      <w:r w:rsidRPr="0017711D">
        <w:rPr>
          <w:rFonts w:ascii="Helvetica" w:hAnsi="Helvetica"/>
          <w:bCs/>
          <w:sz w:val="22"/>
          <w:szCs w:val="22"/>
          <w:lang w:val="en-US"/>
        </w:rPr>
        <w:t>Displays the results of Dart's static analysis tool directly within DartBoard, providing users with valuable insights into potential issues in their code.</w:t>
      </w:r>
    </w:p>
    <w:p w14:paraId="31B32560" w14:textId="77777777" w:rsidR="0017711D" w:rsidRPr="0017711D" w:rsidRDefault="0017711D" w:rsidP="00481A82">
      <w:pPr>
        <w:ind w:left="720"/>
        <w:jc w:val="both"/>
        <w:rPr>
          <w:rFonts w:ascii="Helvetica" w:hAnsi="Helvetica"/>
          <w:bCs/>
          <w:sz w:val="22"/>
          <w:szCs w:val="22"/>
          <w:lang w:val="en-US"/>
        </w:rPr>
      </w:pPr>
    </w:p>
    <w:p w14:paraId="3D7A0852" w14:textId="77777777" w:rsidR="009F71CC" w:rsidRPr="00F11488" w:rsidRDefault="009F71CC" w:rsidP="00481A82">
      <w:pPr>
        <w:jc w:val="both"/>
        <w:rPr>
          <w:rFonts w:ascii="Helvetica" w:hAnsi="Helvetica"/>
          <w:bCs/>
          <w:sz w:val="22"/>
          <w:szCs w:val="22"/>
          <w:lang w:val="en-US"/>
        </w:rPr>
      </w:pPr>
    </w:p>
    <w:p w14:paraId="0D9E123A" w14:textId="38FB590A" w:rsidR="009F71CC" w:rsidRPr="009F71CC" w:rsidRDefault="009F71CC" w:rsidP="00481A82">
      <w:pPr>
        <w:jc w:val="both"/>
        <w:rPr>
          <w:rFonts w:ascii="Helvetica" w:hAnsi="Helvetica"/>
          <w:b/>
          <w:sz w:val="22"/>
          <w:szCs w:val="22"/>
          <w:lang w:val="en-US"/>
        </w:rPr>
      </w:pPr>
      <w:r w:rsidRPr="009F71CC">
        <w:rPr>
          <w:rFonts w:ascii="Helvetica" w:hAnsi="Helvetica"/>
          <w:b/>
          <w:sz w:val="22"/>
          <w:szCs w:val="22"/>
          <w:lang w:val="en-US"/>
        </w:rPr>
        <w:t>Low priority:</w:t>
      </w:r>
    </w:p>
    <w:p w14:paraId="042DE5C9" w14:textId="77777777" w:rsidR="009F71CC" w:rsidRDefault="009F71CC" w:rsidP="00481A82">
      <w:pPr>
        <w:jc w:val="both"/>
        <w:rPr>
          <w:rFonts w:ascii="Helvetica" w:hAnsi="Helvetica"/>
          <w:bCs/>
          <w:sz w:val="22"/>
          <w:szCs w:val="22"/>
          <w:lang w:val="en-US"/>
        </w:rPr>
      </w:pPr>
    </w:p>
    <w:p w14:paraId="6FD4F1A9" w14:textId="05EB1BD3" w:rsidR="009F71CC" w:rsidRDefault="009F71CC" w:rsidP="00481A82">
      <w:pPr>
        <w:jc w:val="both"/>
        <w:rPr>
          <w:rFonts w:ascii="Helvetica" w:hAnsi="Helvetica"/>
          <w:bCs/>
          <w:sz w:val="22"/>
          <w:szCs w:val="22"/>
          <w:lang w:val="en-US"/>
        </w:rPr>
      </w:pPr>
      <w:r w:rsidRPr="006D6177">
        <w:rPr>
          <w:rFonts w:ascii="Helvetica" w:hAnsi="Helvetica"/>
          <w:bCs/>
          <w:sz w:val="22"/>
          <w:szCs w:val="22"/>
          <w:lang w:val="en-US"/>
        </w:rPr>
        <w:t xml:space="preserve">While these features are not essential </w:t>
      </w:r>
      <w:r w:rsidR="0085106C">
        <w:rPr>
          <w:rFonts w:ascii="Helvetica" w:hAnsi="Helvetica"/>
          <w:bCs/>
          <w:sz w:val="22"/>
          <w:szCs w:val="22"/>
          <w:lang w:val="en-US"/>
        </w:rPr>
        <w:t>to</w:t>
      </w:r>
      <w:r w:rsidRPr="006D6177">
        <w:rPr>
          <w:rFonts w:ascii="Helvetica" w:hAnsi="Helvetica"/>
          <w:bCs/>
          <w:sz w:val="22"/>
          <w:szCs w:val="22"/>
          <w:lang w:val="en-US"/>
        </w:rPr>
        <w:t xml:space="preserve"> the core functionality of DartBoard, they could provide useful additional functionality for </w:t>
      </w:r>
      <w:r w:rsidR="00FF0CC2">
        <w:rPr>
          <w:rFonts w:ascii="Helvetica" w:hAnsi="Helvetica"/>
          <w:bCs/>
          <w:sz w:val="22"/>
          <w:szCs w:val="22"/>
          <w:lang w:val="en-US"/>
        </w:rPr>
        <w:t xml:space="preserve">the users of </w:t>
      </w:r>
      <w:r w:rsidRPr="006D6177">
        <w:rPr>
          <w:rFonts w:ascii="Helvetica" w:hAnsi="Helvetica"/>
          <w:bCs/>
          <w:sz w:val="22"/>
          <w:szCs w:val="22"/>
          <w:lang w:val="en-US"/>
        </w:rPr>
        <w:t>the application. However, given the low priority of these features, they may not be implemented in the initial release of DartBoard, but could be added in future updates.</w:t>
      </w:r>
    </w:p>
    <w:p w14:paraId="53923BD5" w14:textId="77777777" w:rsidR="008B35AD" w:rsidRDefault="008B35AD" w:rsidP="00481A82">
      <w:pPr>
        <w:jc w:val="both"/>
        <w:rPr>
          <w:rFonts w:ascii="Helvetica" w:hAnsi="Helvetica"/>
          <w:bCs/>
          <w:sz w:val="22"/>
          <w:szCs w:val="22"/>
          <w:lang w:val="en-US"/>
        </w:rPr>
      </w:pPr>
    </w:p>
    <w:p w14:paraId="2A597395" w14:textId="77777777" w:rsidR="00EB4E19" w:rsidRPr="00EB4E19" w:rsidRDefault="00EB4E19" w:rsidP="00481A82">
      <w:pPr>
        <w:jc w:val="both"/>
        <w:rPr>
          <w:rFonts w:ascii="Helvetica" w:hAnsi="Helvetica"/>
          <w:bCs/>
          <w:sz w:val="22"/>
          <w:szCs w:val="22"/>
          <w:lang w:val="en-US"/>
        </w:rPr>
      </w:pPr>
    </w:p>
    <w:p w14:paraId="40259FF0" w14:textId="77777777" w:rsidR="00FD2FA3" w:rsidRDefault="009F71CC" w:rsidP="00481A82">
      <w:pPr>
        <w:pStyle w:val="a6"/>
        <w:numPr>
          <w:ilvl w:val="0"/>
          <w:numId w:val="31"/>
        </w:numPr>
        <w:jc w:val="both"/>
        <w:rPr>
          <w:rFonts w:ascii="Helvetica" w:hAnsi="Helvetica"/>
          <w:bCs/>
          <w:sz w:val="22"/>
          <w:szCs w:val="22"/>
          <w:lang w:val="en-US"/>
        </w:rPr>
      </w:pPr>
      <w:r w:rsidRPr="006D6177">
        <w:rPr>
          <w:rFonts w:ascii="Helvetica" w:hAnsi="Helvetica"/>
          <w:bCs/>
          <w:sz w:val="22"/>
          <w:szCs w:val="22"/>
          <w:lang w:val="en-US"/>
        </w:rPr>
        <w:t>Add support for external plugins</w:t>
      </w:r>
    </w:p>
    <w:p w14:paraId="0F7C08B7" w14:textId="56E5922D" w:rsidR="009F71CC" w:rsidRDefault="009F71CC" w:rsidP="00FD2FA3">
      <w:pPr>
        <w:pStyle w:val="a6"/>
        <w:jc w:val="both"/>
        <w:rPr>
          <w:rFonts w:ascii="Helvetica" w:hAnsi="Helvetica"/>
          <w:bCs/>
          <w:sz w:val="22"/>
          <w:szCs w:val="22"/>
          <w:lang w:val="en-US"/>
        </w:rPr>
      </w:pPr>
      <w:r w:rsidRPr="006D6177">
        <w:rPr>
          <w:rFonts w:ascii="Helvetica" w:hAnsi="Helvetica"/>
          <w:bCs/>
          <w:sz w:val="22"/>
          <w:szCs w:val="22"/>
          <w:lang w:val="en-US"/>
        </w:rPr>
        <w:t>This feature would enable programmers to extend the functionality of DartBoard by using external plugins that can add new features and capabilities to the application.</w:t>
      </w:r>
    </w:p>
    <w:p w14:paraId="424801E7" w14:textId="77777777" w:rsidR="00EB4E19" w:rsidRPr="00EB4E19" w:rsidRDefault="00EB4E19" w:rsidP="00481A82">
      <w:pPr>
        <w:jc w:val="both"/>
        <w:rPr>
          <w:rFonts w:ascii="Helvetica" w:hAnsi="Helvetica"/>
          <w:bCs/>
          <w:sz w:val="22"/>
          <w:szCs w:val="22"/>
          <w:lang w:val="en-US"/>
        </w:rPr>
      </w:pPr>
    </w:p>
    <w:p w14:paraId="468C4CD7" w14:textId="77777777" w:rsidR="00FD2FA3" w:rsidRDefault="009F71CC" w:rsidP="00481A82">
      <w:pPr>
        <w:pStyle w:val="a6"/>
        <w:numPr>
          <w:ilvl w:val="0"/>
          <w:numId w:val="31"/>
        </w:numPr>
        <w:jc w:val="both"/>
        <w:rPr>
          <w:rFonts w:ascii="Helvetica" w:hAnsi="Helvetica"/>
          <w:bCs/>
          <w:sz w:val="22"/>
          <w:szCs w:val="22"/>
          <w:lang w:val="en-US"/>
        </w:rPr>
      </w:pPr>
      <w:r w:rsidRPr="006D6177">
        <w:rPr>
          <w:rFonts w:ascii="Helvetica" w:hAnsi="Helvetica"/>
          <w:bCs/>
          <w:sz w:val="22"/>
          <w:szCs w:val="22"/>
          <w:lang w:val="en-US"/>
        </w:rPr>
        <w:t>Make my own plugins</w:t>
      </w:r>
    </w:p>
    <w:p w14:paraId="24670197" w14:textId="15A3C369" w:rsidR="009F71CC" w:rsidRDefault="009F71CC" w:rsidP="00FD2FA3">
      <w:pPr>
        <w:pStyle w:val="a6"/>
        <w:jc w:val="both"/>
        <w:rPr>
          <w:rFonts w:ascii="Helvetica" w:hAnsi="Helvetica"/>
          <w:bCs/>
          <w:sz w:val="22"/>
          <w:szCs w:val="22"/>
          <w:lang w:val="en-US"/>
        </w:rPr>
      </w:pPr>
      <w:r w:rsidRPr="006D6177">
        <w:rPr>
          <w:rFonts w:ascii="Helvetica" w:hAnsi="Helvetica"/>
          <w:bCs/>
          <w:sz w:val="22"/>
          <w:szCs w:val="22"/>
          <w:lang w:val="en-US"/>
        </w:rPr>
        <w:t>This feature would allow programmers to create their own plugins for DartBoard, further customizing and extending the functionality of the application.</w:t>
      </w:r>
    </w:p>
    <w:p w14:paraId="0718B230" w14:textId="77777777" w:rsidR="008B35AD" w:rsidRPr="008B35AD" w:rsidRDefault="008B35AD" w:rsidP="00481A82">
      <w:pPr>
        <w:jc w:val="both"/>
        <w:rPr>
          <w:rFonts w:ascii="Helvetica" w:hAnsi="Helvetica"/>
          <w:sz w:val="22"/>
          <w:szCs w:val="22"/>
          <w:lang w:val="en-US"/>
        </w:rPr>
      </w:pPr>
    </w:p>
    <w:p w14:paraId="548723C1" w14:textId="77777777" w:rsidR="008B35AD" w:rsidRDefault="008B35AD" w:rsidP="00481A82">
      <w:pPr>
        <w:numPr>
          <w:ilvl w:val="0"/>
          <w:numId w:val="31"/>
        </w:numPr>
        <w:jc w:val="both"/>
        <w:rPr>
          <w:rFonts w:ascii="Helvetica" w:hAnsi="Helvetica"/>
          <w:sz w:val="22"/>
          <w:szCs w:val="22"/>
          <w:lang w:val="en-US"/>
        </w:rPr>
      </w:pPr>
      <w:r w:rsidRPr="008B35AD">
        <w:rPr>
          <w:rFonts w:ascii="Helvetica" w:hAnsi="Helvetica"/>
          <w:sz w:val="22"/>
          <w:szCs w:val="22"/>
          <w:lang w:val="en-US"/>
        </w:rPr>
        <w:t>Highlight the second parenthesis/bracket</w:t>
      </w:r>
    </w:p>
    <w:p w14:paraId="62978256" w14:textId="131C27F1" w:rsidR="008B35AD" w:rsidRDefault="008B35AD" w:rsidP="00481A82">
      <w:pPr>
        <w:ind w:left="708"/>
        <w:jc w:val="both"/>
        <w:rPr>
          <w:rFonts w:ascii="Helvetica" w:hAnsi="Helvetica"/>
          <w:sz w:val="22"/>
          <w:szCs w:val="22"/>
          <w:lang w:val="en-US"/>
        </w:rPr>
      </w:pPr>
      <w:r w:rsidRPr="008B35AD">
        <w:rPr>
          <w:rFonts w:ascii="Helvetica" w:hAnsi="Helvetica"/>
          <w:sz w:val="22"/>
          <w:szCs w:val="22"/>
          <w:lang w:val="en-US"/>
        </w:rPr>
        <w:t xml:space="preserve">When the cursor is placed on an opening bracket or parenthesis, the corresponding closing bracket or parenthesis is highlighted, making it easier for </w:t>
      </w:r>
      <w:r>
        <w:rPr>
          <w:rFonts w:ascii="Helvetica" w:hAnsi="Helvetica"/>
          <w:sz w:val="22"/>
          <w:szCs w:val="22"/>
          <w:lang w:val="en-US"/>
        </w:rPr>
        <w:t>the users</w:t>
      </w:r>
      <w:r w:rsidRPr="008B35AD">
        <w:rPr>
          <w:rFonts w:ascii="Helvetica" w:hAnsi="Helvetica"/>
          <w:sz w:val="22"/>
          <w:szCs w:val="22"/>
          <w:lang w:val="en-US"/>
        </w:rPr>
        <w:t xml:space="preserve"> to match pairs of brackets in complex code.</w:t>
      </w:r>
    </w:p>
    <w:p w14:paraId="1F05BB16" w14:textId="77777777" w:rsidR="008B35AD" w:rsidRPr="008B35AD" w:rsidRDefault="008B35AD" w:rsidP="00481A82">
      <w:pPr>
        <w:ind w:left="708"/>
        <w:jc w:val="both"/>
        <w:rPr>
          <w:rFonts w:ascii="Helvetica" w:hAnsi="Helvetica"/>
          <w:sz w:val="22"/>
          <w:szCs w:val="22"/>
          <w:lang w:val="en-US"/>
        </w:rPr>
      </w:pPr>
    </w:p>
    <w:p w14:paraId="3A78AAB0" w14:textId="77777777" w:rsidR="00FD2FA3" w:rsidRDefault="008B35AD" w:rsidP="00481A82">
      <w:pPr>
        <w:numPr>
          <w:ilvl w:val="0"/>
          <w:numId w:val="31"/>
        </w:numPr>
        <w:jc w:val="both"/>
        <w:rPr>
          <w:rFonts w:ascii="Helvetica" w:hAnsi="Helvetica"/>
          <w:sz w:val="22"/>
          <w:szCs w:val="22"/>
          <w:lang w:val="en-US"/>
        </w:rPr>
      </w:pPr>
      <w:r w:rsidRPr="008B35AD">
        <w:rPr>
          <w:rFonts w:ascii="Helvetica" w:hAnsi="Helvetica"/>
          <w:sz w:val="22"/>
          <w:szCs w:val="22"/>
          <w:lang w:val="en-US"/>
        </w:rPr>
        <w:t>Scrollable minified code tab to the right of the screen</w:t>
      </w:r>
    </w:p>
    <w:p w14:paraId="69700E3B" w14:textId="083D8089" w:rsidR="008B35AD" w:rsidRDefault="008B35AD" w:rsidP="00FD2FA3">
      <w:pPr>
        <w:ind w:left="720"/>
        <w:jc w:val="both"/>
        <w:rPr>
          <w:rFonts w:ascii="Helvetica" w:hAnsi="Helvetica"/>
          <w:sz w:val="22"/>
          <w:szCs w:val="22"/>
          <w:lang w:val="en-US"/>
        </w:rPr>
      </w:pPr>
      <w:r w:rsidRPr="008B35AD">
        <w:rPr>
          <w:rFonts w:ascii="Helvetica" w:hAnsi="Helvetica"/>
          <w:sz w:val="22"/>
          <w:szCs w:val="22"/>
          <w:lang w:val="en-US"/>
        </w:rPr>
        <w:t>This feature provides a high-level overview of the entire code file at a glance, and allows users to quickly navigate to different sections of the code.</w:t>
      </w:r>
    </w:p>
    <w:p w14:paraId="6DC14775" w14:textId="77777777" w:rsidR="008B35AD" w:rsidRDefault="008B35AD" w:rsidP="00481A82">
      <w:pPr>
        <w:ind w:left="720"/>
        <w:jc w:val="both"/>
        <w:rPr>
          <w:rFonts w:ascii="Helvetica" w:hAnsi="Helvetica"/>
          <w:sz w:val="22"/>
          <w:szCs w:val="22"/>
          <w:lang w:val="en-US"/>
        </w:rPr>
      </w:pPr>
    </w:p>
    <w:p w14:paraId="774318FC" w14:textId="32C8F117" w:rsidR="0085106C" w:rsidRDefault="0085106C" w:rsidP="0085106C">
      <w:pPr>
        <w:ind w:left="720"/>
        <w:jc w:val="center"/>
        <w:rPr>
          <w:rFonts w:ascii="Helvetica" w:hAnsi="Helvetica"/>
          <w:sz w:val="22"/>
          <w:szCs w:val="22"/>
          <w:lang w:val="en-US"/>
        </w:rPr>
      </w:pPr>
      <w:r w:rsidRPr="0085106C">
        <w:rPr>
          <w:rFonts w:ascii="Helvetica" w:hAnsi="Helvetica"/>
          <w:sz w:val="22"/>
          <w:szCs w:val="22"/>
          <w:lang w:val="en-US"/>
        </w:rPr>
        <w:lastRenderedPageBreak/>
        <w:drawing>
          <wp:inline distT="0" distB="0" distL="0" distR="0" wp14:anchorId="61D5BF0B" wp14:editId="600EF1F8">
            <wp:extent cx="4330700" cy="4343400"/>
            <wp:effectExtent l="0" t="0" r="0" b="0"/>
            <wp:docPr id="20288717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71702" name=""/>
                    <pic:cNvPicPr/>
                  </pic:nvPicPr>
                  <pic:blipFill>
                    <a:blip r:embed="rId27"/>
                    <a:stretch>
                      <a:fillRect/>
                    </a:stretch>
                  </pic:blipFill>
                  <pic:spPr>
                    <a:xfrm>
                      <a:off x="0" y="0"/>
                      <a:ext cx="4330700" cy="4343400"/>
                    </a:xfrm>
                    <a:prstGeom prst="rect">
                      <a:avLst/>
                    </a:prstGeom>
                  </pic:spPr>
                </pic:pic>
              </a:graphicData>
            </a:graphic>
          </wp:inline>
        </w:drawing>
      </w:r>
    </w:p>
    <w:p w14:paraId="408BF8C5" w14:textId="77777777" w:rsidR="0085106C" w:rsidRDefault="0085106C" w:rsidP="0085106C">
      <w:pPr>
        <w:ind w:left="720"/>
        <w:rPr>
          <w:rFonts w:ascii="Helvetica" w:hAnsi="Helvetica"/>
          <w:sz w:val="22"/>
          <w:szCs w:val="22"/>
          <w:lang w:val="en-US"/>
        </w:rPr>
      </w:pPr>
    </w:p>
    <w:p w14:paraId="16F5A8E6" w14:textId="77777777" w:rsidR="0085106C" w:rsidRPr="008B35AD" w:rsidRDefault="0085106C" w:rsidP="00481A82">
      <w:pPr>
        <w:ind w:left="720"/>
        <w:jc w:val="both"/>
        <w:rPr>
          <w:rFonts w:ascii="Helvetica" w:hAnsi="Helvetica"/>
          <w:sz w:val="22"/>
          <w:szCs w:val="22"/>
          <w:lang w:val="en-US"/>
        </w:rPr>
      </w:pPr>
    </w:p>
    <w:p w14:paraId="160E0A55" w14:textId="780C8D38" w:rsidR="008B35AD" w:rsidRPr="0085106C" w:rsidRDefault="008B35AD" w:rsidP="0085106C">
      <w:pPr>
        <w:numPr>
          <w:ilvl w:val="0"/>
          <w:numId w:val="31"/>
        </w:numPr>
        <w:jc w:val="both"/>
        <w:rPr>
          <w:rFonts w:ascii="Helvetica" w:hAnsi="Helvetica"/>
          <w:sz w:val="22"/>
          <w:szCs w:val="22"/>
          <w:lang w:val="en-US"/>
        </w:rPr>
      </w:pPr>
      <w:r w:rsidRPr="008B35AD">
        <w:rPr>
          <w:rFonts w:ascii="Helvetica" w:hAnsi="Helvetica"/>
          <w:sz w:val="22"/>
          <w:szCs w:val="22"/>
          <w:lang w:val="en-US"/>
        </w:rPr>
        <w:t>Check code for errors: This feature would provide a rudimentary code validation capability, highlighting syntax and other errors in the code.</w:t>
      </w:r>
    </w:p>
    <w:p w14:paraId="02C68CA3" w14:textId="77777777" w:rsidR="008B35AD" w:rsidRPr="008B35AD" w:rsidRDefault="008B35AD" w:rsidP="00481A82">
      <w:pPr>
        <w:ind w:left="720"/>
        <w:jc w:val="both"/>
        <w:rPr>
          <w:rFonts w:ascii="Helvetica" w:hAnsi="Helvetica"/>
          <w:sz w:val="22"/>
          <w:szCs w:val="22"/>
          <w:lang w:val="en-US"/>
        </w:rPr>
      </w:pPr>
    </w:p>
    <w:p w14:paraId="417C8AB7" w14:textId="77777777" w:rsidR="00322EC5" w:rsidRDefault="008B35AD" w:rsidP="00481A82">
      <w:pPr>
        <w:numPr>
          <w:ilvl w:val="0"/>
          <w:numId w:val="31"/>
        </w:numPr>
        <w:jc w:val="both"/>
        <w:rPr>
          <w:rFonts w:ascii="Helvetica" w:hAnsi="Helvetica"/>
          <w:sz w:val="22"/>
          <w:szCs w:val="22"/>
          <w:lang w:val="en-US"/>
        </w:rPr>
      </w:pPr>
      <w:r w:rsidRPr="008B35AD">
        <w:rPr>
          <w:rFonts w:ascii="Helvetica" w:hAnsi="Helvetica"/>
          <w:sz w:val="22"/>
          <w:szCs w:val="22"/>
          <w:lang w:val="en-US"/>
        </w:rPr>
        <w:t>Check linting errors</w:t>
      </w:r>
    </w:p>
    <w:p w14:paraId="24D0DD94" w14:textId="04AB7A39" w:rsidR="008B35AD" w:rsidRDefault="008B35AD" w:rsidP="00322EC5">
      <w:pPr>
        <w:ind w:left="720"/>
        <w:jc w:val="both"/>
        <w:rPr>
          <w:rFonts w:ascii="Helvetica" w:hAnsi="Helvetica"/>
          <w:sz w:val="22"/>
          <w:szCs w:val="22"/>
          <w:lang w:val="en-US"/>
        </w:rPr>
      </w:pPr>
      <w:r w:rsidRPr="008B35AD">
        <w:rPr>
          <w:rFonts w:ascii="Helvetica" w:hAnsi="Helvetica"/>
          <w:sz w:val="22"/>
          <w:szCs w:val="22"/>
          <w:lang w:val="en-US"/>
        </w:rPr>
        <w:t>This feature would check the code against established Dart style and best practice guidelines, highlighting any deviations.</w:t>
      </w:r>
    </w:p>
    <w:p w14:paraId="60EF3341" w14:textId="77777777" w:rsidR="008B35AD" w:rsidRPr="008B35AD" w:rsidRDefault="008B35AD" w:rsidP="00481A82">
      <w:pPr>
        <w:ind w:left="720"/>
        <w:jc w:val="both"/>
        <w:rPr>
          <w:rFonts w:ascii="Helvetica" w:hAnsi="Helvetica"/>
          <w:sz w:val="22"/>
          <w:szCs w:val="22"/>
          <w:lang w:val="en-US"/>
        </w:rPr>
      </w:pPr>
    </w:p>
    <w:p w14:paraId="493C2337" w14:textId="77777777" w:rsidR="00322EC5" w:rsidRDefault="008B35AD" w:rsidP="00481A82">
      <w:pPr>
        <w:numPr>
          <w:ilvl w:val="0"/>
          <w:numId w:val="31"/>
        </w:numPr>
        <w:jc w:val="both"/>
        <w:rPr>
          <w:rFonts w:ascii="Helvetica" w:hAnsi="Helvetica"/>
          <w:sz w:val="22"/>
          <w:szCs w:val="22"/>
          <w:lang w:val="en-US"/>
        </w:rPr>
      </w:pPr>
      <w:r w:rsidRPr="008B35AD">
        <w:rPr>
          <w:rFonts w:ascii="Helvetica" w:hAnsi="Helvetica"/>
          <w:sz w:val="22"/>
          <w:szCs w:val="22"/>
          <w:lang w:val="en-US"/>
        </w:rPr>
        <w:t>Suggest linting fixes</w:t>
      </w:r>
    </w:p>
    <w:p w14:paraId="7BD145A9" w14:textId="2F437068" w:rsidR="008B35AD" w:rsidRDefault="008B35AD" w:rsidP="00322EC5">
      <w:pPr>
        <w:ind w:left="720"/>
        <w:jc w:val="both"/>
        <w:rPr>
          <w:rFonts w:ascii="Helvetica" w:hAnsi="Helvetica"/>
          <w:sz w:val="22"/>
          <w:szCs w:val="22"/>
          <w:lang w:val="en-US"/>
        </w:rPr>
      </w:pPr>
      <w:r w:rsidRPr="008B35AD">
        <w:rPr>
          <w:rFonts w:ascii="Helvetica" w:hAnsi="Helvetica"/>
          <w:sz w:val="22"/>
          <w:szCs w:val="22"/>
          <w:lang w:val="en-US"/>
        </w:rPr>
        <w:t>In addition to highlighting linting errors, DartBoard could also provide suggested fixes for these issues, helping users to improve the quality of their code.</w:t>
      </w:r>
    </w:p>
    <w:p w14:paraId="12970740" w14:textId="77777777" w:rsidR="008B35AD" w:rsidRPr="008B35AD" w:rsidRDefault="008B35AD" w:rsidP="00481A82">
      <w:pPr>
        <w:jc w:val="both"/>
        <w:rPr>
          <w:rFonts w:ascii="Helvetica" w:hAnsi="Helvetica"/>
          <w:sz w:val="22"/>
          <w:szCs w:val="22"/>
          <w:lang w:val="en-US"/>
        </w:rPr>
      </w:pPr>
    </w:p>
    <w:p w14:paraId="6084BB17" w14:textId="77777777" w:rsidR="00322EC5" w:rsidRDefault="008B35AD" w:rsidP="00481A82">
      <w:pPr>
        <w:numPr>
          <w:ilvl w:val="0"/>
          <w:numId w:val="31"/>
        </w:numPr>
        <w:jc w:val="both"/>
        <w:rPr>
          <w:rFonts w:ascii="Helvetica" w:hAnsi="Helvetica"/>
          <w:sz w:val="22"/>
          <w:szCs w:val="22"/>
          <w:lang w:val="en-US"/>
        </w:rPr>
      </w:pPr>
      <w:r w:rsidRPr="008B35AD">
        <w:rPr>
          <w:rFonts w:ascii="Helvetica" w:hAnsi="Helvetica"/>
          <w:sz w:val="22"/>
          <w:szCs w:val="22"/>
          <w:lang w:val="en-US"/>
        </w:rPr>
        <w:t>Flutter screen and widget graphical hierarchy</w:t>
      </w:r>
    </w:p>
    <w:p w14:paraId="266A6EDD" w14:textId="6070C00E" w:rsidR="008B35AD" w:rsidRDefault="008B35AD" w:rsidP="00322EC5">
      <w:pPr>
        <w:ind w:left="720"/>
        <w:jc w:val="both"/>
        <w:rPr>
          <w:rFonts w:ascii="Helvetica" w:hAnsi="Helvetica"/>
          <w:sz w:val="22"/>
          <w:szCs w:val="22"/>
          <w:lang w:val="en-US"/>
        </w:rPr>
      </w:pPr>
      <w:r w:rsidRPr="008B35AD">
        <w:rPr>
          <w:rFonts w:ascii="Helvetica" w:hAnsi="Helvetica"/>
          <w:sz w:val="22"/>
          <w:szCs w:val="22"/>
          <w:lang w:val="en-US"/>
        </w:rPr>
        <w:t>This feature would visualize the structure of Flutter screens and widgets, providing a graphical representation of the UI hierarchy.</w:t>
      </w:r>
    </w:p>
    <w:p w14:paraId="0DC4C8AE" w14:textId="77777777" w:rsidR="008B35AD" w:rsidRPr="008B35AD" w:rsidRDefault="008B35AD" w:rsidP="00481A82">
      <w:pPr>
        <w:jc w:val="both"/>
        <w:rPr>
          <w:rFonts w:ascii="Helvetica" w:hAnsi="Helvetica"/>
          <w:sz w:val="22"/>
          <w:szCs w:val="22"/>
          <w:lang w:val="en-US"/>
        </w:rPr>
      </w:pPr>
    </w:p>
    <w:p w14:paraId="0FF5650B" w14:textId="77777777" w:rsidR="00322EC5" w:rsidRDefault="008B35AD" w:rsidP="00481A82">
      <w:pPr>
        <w:numPr>
          <w:ilvl w:val="0"/>
          <w:numId w:val="31"/>
        </w:numPr>
        <w:jc w:val="both"/>
        <w:rPr>
          <w:rFonts w:ascii="Helvetica" w:hAnsi="Helvetica"/>
          <w:sz w:val="22"/>
          <w:szCs w:val="22"/>
          <w:lang w:val="en-US"/>
        </w:rPr>
      </w:pPr>
      <w:r w:rsidRPr="008B35AD">
        <w:rPr>
          <w:rFonts w:ascii="Helvetica" w:hAnsi="Helvetica"/>
          <w:sz w:val="22"/>
          <w:szCs w:val="22"/>
          <w:lang w:val="en-US"/>
        </w:rPr>
        <w:t>Visualize dependency graph</w:t>
      </w:r>
    </w:p>
    <w:p w14:paraId="5C2BE189" w14:textId="21032028" w:rsidR="008B35AD" w:rsidRDefault="008B35AD" w:rsidP="00322EC5">
      <w:pPr>
        <w:ind w:left="720"/>
        <w:jc w:val="both"/>
        <w:rPr>
          <w:rFonts w:ascii="Helvetica" w:hAnsi="Helvetica"/>
          <w:sz w:val="22"/>
          <w:szCs w:val="22"/>
          <w:lang w:val="en-US"/>
        </w:rPr>
      </w:pPr>
      <w:r w:rsidRPr="008B35AD">
        <w:rPr>
          <w:rFonts w:ascii="Helvetica" w:hAnsi="Helvetica"/>
          <w:sz w:val="22"/>
          <w:szCs w:val="22"/>
          <w:lang w:val="en-US"/>
        </w:rPr>
        <w:t>This feature would provide a graphical representation of the dependency relationships between different elements of the code.</w:t>
      </w:r>
    </w:p>
    <w:p w14:paraId="7011DEFB" w14:textId="77777777" w:rsidR="0085106C" w:rsidRDefault="0085106C" w:rsidP="00322EC5">
      <w:pPr>
        <w:ind w:left="720"/>
        <w:jc w:val="both"/>
        <w:rPr>
          <w:rFonts w:ascii="Helvetica" w:hAnsi="Helvetica"/>
          <w:sz w:val="22"/>
          <w:szCs w:val="22"/>
          <w:lang w:val="en-US"/>
        </w:rPr>
      </w:pPr>
    </w:p>
    <w:p w14:paraId="4E7B1894" w14:textId="0808DA8E" w:rsidR="0085106C" w:rsidRDefault="0085106C" w:rsidP="0085106C">
      <w:pPr>
        <w:ind w:left="720"/>
        <w:jc w:val="center"/>
        <w:rPr>
          <w:rFonts w:ascii="Helvetica" w:hAnsi="Helvetica"/>
          <w:sz w:val="22"/>
          <w:szCs w:val="22"/>
          <w:lang w:val="en-US"/>
        </w:rPr>
      </w:pPr>
      <w:r>
        <w:lastRenderedPageBreak/>
        <w:fldChar w:fldCharType="begin"/>
      </w:r>
      <w:r>
        <w:instrText xml:space="preserve"> INCLUDEPICTURE "https://understandlegacycode.com/assets/dependency-graph.png" \* MERGEFORMATINET </w:instrText>
      </w:r>
      <w:r>
        <w:fldChar w:fldCharType="separate"/>
      </w:r>
      <w:r>
        <w:rPr>
          <w:noProof/>
        </w:rPr>
        <w:drawing>
          <wp:inline distT="0" distB="0" distL="0" distR="0" wp14:anchorId="56B540C4" wp14:editId="701ED987">
            <wp:extent cx="2964340" cy="1878419"/>
            <wp:effectExtent l="0" t="0" r="0" b="1270"/>
            <wp:docPr id="511151012" name="Рисунок 3" descr="Safely restructure your codebase with Dependency Graphs | Understand Legacy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fely restructure your codebase with Dependency Graphs | Understand Legacy  Cod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85748" cy="1891985"/>
                    </a:xfrm>
                    <a:prstGeom prst="rect">
                      <a:avLst/>
                    </a:prstGeom>
                    <a:noFill/>
                    <a:ln>
                      <a:noFill/>
                    </a:ln>
                  </pic:spPr>
                </pic:pic>
              </a:graphicData>
            </a:graphic>
          </wp:inline>
        </w:drawing>
      </w:r>
      <w:r>
        <w:fldChar w:fldCharType="end"/>
      </w:r>
    </w:p>
    <w:p w14:paraId="02EF95DC" w14:textId="77777777" w:rsidR="008B35AD" w:rsidRPr="008B35AD" w:rsidRDefault="008B35AD" w:rsidP="00481A82">
      <w:pPr>
        <w:jc w:val="both"/>
        <w:rPr>
          <w:rFonts w:ascii="Helvetica" w:hAnsi="Helvetica"/>
          <w:sz w:val="22"/>
          <w:szCs w:val="22"/>
          <w:lang w:val="en-US"/>
        </w:rPr>
      </w:pPr>
    </w:p>
    <w:p w14:paraId="6A762351" w14:textId="77777777" w:rsidR="00322EC5" w:rsidRDefault="008B35AD" w:rsidP="00481A82">
      <w:pPr>
        <w:numPr>
          <w:ilvl w:val="0"/>
          <w:numId w:val="31"/>
        </w:numPr>
        <w:jc w:val="both"/>
        <w:rPr>
          <w:rFonts w:ascii="Helvetica" w:hAnsi="Helvetica"/>
          <w:sz w:val="22"/>
          <w:szCs w:val="22"/>
          <w:lang w:val="en-US"/>
        </w:rPr>
      </w:pPr>
      <w:r w:rsidRPr="008B35AD">
        <w:rPr>
          <w:rFonts w:ascii="Helvetica" w:hAnsi="Helvetica"/>
          <w:sz w:val="22"/>
          <w:szCs w:val="22"/>
          <w:lang w:val="en-US"/>
        </w:rPr>
        <w:t>Visualize inheritance tree</w:t>
      </w:r>
    </w:p>
    <w:p w14:paraId="1A782907" w14:textId="26822946" w:rsidR="008B35AD" w:rsidRDefault="008B35AD" w:rsidP="00322EC5">
      <w:pPr>
        <w:ind w:left="720"/>
        <w:jc w:val="both"/>
        <w:rPr>
          <w:rFonts w:ascii="Helvetica" w:hAnsi="Helvetica"/>
          <w:sz w:val="22"/>
          <w:szCs w:val="22"/>
          <w:lang w:val="en-US"/>
        </w:rPr>
      </w:pPr>
      <w:r w:rsidRPr="008B35AD">
        <w:rPr>
          <w:rFonts w:ascii="Helvetica" w:hAnsi="Helvetica"/>
          <w:sz w:val="22"/>
          <w:szCs w:val="22"/>
          <w:lang w:val="en-US"/>
        </w:rPr>
        <w:t>For object-oriented Dart code, this feature would visualize the class inheritance hierarchy.</w:t>
      </w:r>
    </w:p>
    <w:p w14:paraId="6922ECD1" w14:textId="77777777" w:rsidR="008B35AD" w:rsidRDefault="008B35AD" w:rsidP="00481A82">
      <w:pPr>
        <w:jc w:val="both"/>
        <w:rPr>
          <w:rFonts w:ascii="Helvetica" w:hAnsi="Helvetica"/>
          <w:sz w:val="22"/>
          <w:szCs w:val="22"/>
          <w:lang w:val="en-US"/>
        </w:rPr>
      </w:pPr>
    </w:p>
    <w:p w14:paraId="57179C97" w14:textId="0F3EA688" w:rsidR="0085106C" w:rsidRDefault="0085106C" w:rsidP="0085106C">
      <w:pPr>
        <w:jc w:val="center"/>
        <w:rPr>
          <w:rFonts w:ascii="Helvetica" w:hAnsi="Helvetica"/>
          <w:sz w:val="22"/>
          <w:szCs w:val="22"/>
          <w:lang w:val="en-US"/>
        </w:rPr>
      </w:pPr>
      <w:r>
        <w:fldChar w:fldCharType="begin"/>
      </w:r>
      <w:r>
        <w:instrText xml:space="preserve"> INCLUDEPICTURE "https://www.researchgate.net/publication/221268945/figure/fig1/AS:668989067907078@1536510831069/An-inheritance-hierarchy.png" \* MERGEFORMATINET </w:instrText>
      </w:r>
      <w:r>
        <w:fldChar w:fldCharType="separate"/>
      </w:r>
      <w:r>
        <w:rPr>
          <w:noProof/>
        </w:rPr>
        <w:drawing>
          <wp:inline distT="0" distB="0" distL="0" distR="0" wp14:anchorId="7269483C" wp14:editId="1A774C26">
            <wp:extent cx="2868798" cy="2059217"/>
            <wp:effectExtent l="0" t="0" r="1905" b="0"/>
            <wp:docPr id="466792154" name="Рисунок 2" descr="An inheritance hierarch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inheritance hierarchy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5773" cy="2100114"/>
                    </a:xfrm>
                    <a:prstGeom prst="rect">
                      <a:avLst/>
                    </a:prstGeom>
                    <a:noFill/>
                    <a:ln>
                      <a:noFill/>
                    </a:ln>
                  </pic:spPr>
                </pic:pic>
              </a:graphicData>
            </a:graphic>
          </wp:inline>
        </w:drawing>
      </w:r>
      <w:r>
        <w:fldChar w:fldCharType="end"/>
      </w:r>
    </w:p>
    <w:p w14:paraId="6EB12E46" w14:textId="77777777" w:rsidR="0085106C" w:rsidRPr="008B35AD" w:rsidRDefault="0085106C" w:rsidP="00481A82">
      <w:pPr>
        <w:jc w:val="both"/>
        <w:rPr>
          <w:rFonts w:ascii="Helvetica" w:hAnsi="Helvetica"/>
          <w:sz w:val="22"/>
          <w:szCs w:val="22"/>
          <w:lang w:val="en-US"/>
        </w:rPr>
      </w:pPr>
    </w:p>
    <w:p w14:paraId="61D6FD27" w14:textId="77777777" w:rsidR="007E1277" w:rsidRDefault="008B35AD" w:rsidP="00481A82">
      <w:pPr>
        <w:numPr>
          <w:ilvl w:val="0"/>
          <w:numId w:val="31"/>
        </w:numPr>
        <w:jc w:val="both"/>
        <w:rPr>
          <w:rFonts w:ascii="Helvetica" w:hAnsi="Helvetica"/>
          <w:sz w:val="22"/>
          <w:szCs w:val="22"/>
          <w:lang w:val="en-US"/>
        </w:rPr>
      </w:pPr>
      <w:r w:rsidRPr="008B35AD">
        <w:rPr>
          <w:rFonts w:ascii="Helvetica" w:hAnsi="Helvetica"/>
          <w:sz w:val="22"/>
          <w:szCs w:val="22"/>
          <w:lang w:val="en-US"/>
        </w:rPr>
        <w:t>Pipelines</w:t>
      </w:r>
    </w:p>
    <w:p w14:paraId="0ECAA65F" w14:textId="051716EC" w:rsidR="008B35AD" w:rsidRDefault="008B35AD" w:rsidP="007E1277">
      <w:pPr>
        <w:ind w:left="708"/>
        <w:jc w:val="both"/>
        <w:rPr>
          <w:rFonts w:ascii="Helvetica" w:hAnsi="Helvetica"/>
          <w:sz w:val="22"/>
          <w:szCs w:val="22"/>
          <w:lang w:val="en-US"/>
        </w:rPr>
      </w:pPr>
      <w:r w:rsidRPr="008B35AD">
        <w:rPr>
          <w:rFonts w:ascii="Helvetica" w:hAnsi="Helvetica"/>
          <w:sz w:val="22"/>
          <w:szCs w:val="22"/>
          <w:lang w:val="en-US"/>
        </w:rPr>
        <w:t>This feature would enable the integration of DartBoard into CI/CD pipelines, automating the generation of HTML documentation as part of the software development process.</w:t>
      </w:r>
    </w:p>
    <w:p w14:paraId="5D751A56" w14:textId="77777777" w:rsidR="008B35AD" w:rsidRPr="008B35AD" w:rsidRDefault="008B35AD" w:rsidP="00481A82">
      <w:pPr>
        <w:jc w:val="both"/>
        <w:rPr>
          <w:rFonts w:ascii="Helvetica" w:hAnsi="Helvetica"/>
          <w:sz w:val="22"/>
          <w:szCs w:val="22"/>
          <w:lang w:val="en-US"/>
        </w:rPr>
      </w:pPr>
    </w:p>
    <w:p w14:paraId="14D926D2" w14:textId="77777777" w:rsidR="00481A82" w:rsidRDefault="008B35AD" w:rsidP="00481A82">
      <w:pPr>
        <w:numPr>
          <w:ilvl w:val="0"/>
          <w:numId w:val="31"/>
        </w:numPr>
        <w:jc w:val="both"/>
        <w:rPr>
          <w:rFonts w:ascii="Helvetica" w:hAnsi="Helvetica"/>
          <w:sz w:val="22"/>
          <w:szCs w:val="22"/>
          <w:lang w:val="en-US"/>
        </w:rPr>
      </w:pPr>
      <w:r w:rsidRPr="008B35AD">
        <w:rPr>
          <w:rFonts w:ascii="Helvetica" w:hAnsi="Helvetica"/>
          <w:sz w:val="22"/>
          <w:szCs w:val="22"/>
          <w:lang w:val="en-US"/>
        </w:rPr>
        <w:t>Rename var/function (refactor):</w:t>
      </w:r>
    </w:p>
    <w:p w14:paraId="0F5D402A" w14:textId="58C4E6DA" w:rsidR="008B35AD" w:rsidRDefault="008B35AD" w:rsidP="00481A82">
      <w:pPr>
        <w:ind w:left="708"/>
        <w:jc w:val="both"/>
        <w:rPr>
          <w:rFonts w:ascii="Helvetica" w:hAnsi="Helvetica"/>
          <w:sz w:val="22"/>
          <w:szCs w:val="22"/>
          <w:lang w:val="en-US"/>
        </w:rPr>
      </w:pPr>
      <w:r w:rsidRPr="008B35AD">
        <w:rPr>
          <w:rFonts w:ascii="Helvetica" w:hAnsi="Helvetica"/>
          <w:sz w:val="22"/>
          <w:szCs w:val="22"/>
          <w:lang w:val="en-US"/>
        </w:rPr>
        <w:t>This feature would allow users to quickly and easily rename variables and functions throughout the entire project, making it easier to maintain and update the codebase.</w:t>
      </w:r>
    </w:p>
    <w:p w14:paraId="2B5BD476" w14:textId="77777777" w:rsidR="008B35AD" w:rsidRPr="008B35AD" w:rsidRDefault="008B35AD" w:rsidP="00481A82">
      <w:pPr>
        <w:jc w:val="both"/>
        <w:rPr>
          <w:rFonts w:ascii="Helvetica" w:hAnsi="Helvetica"/>
          <w:sz w:val="22"/>
          <w:szCs w:val="22"/>
          <w:lang w:val="en-US"/>
        </w:rPr>
      </w:pPr>
    </w:p>
    <w:p w14:paraId="56A5A1A0" w14:textId="77777777" w:rsidR="00481A82" w:rsidRDefault="008B35AD" w:rsidP="00481A82">
      <w:pPr>
        <w:numPr>
          <w:ilvl w:val="0"/>
          <w:numId w:val="31"/>
        </w:numPr>
        <w:jc w:val="both"/>
        <w:rPr>
          <w:rFonts w:ascii="Helvetica" w:hAnsi="Helvetica"/>
          <w:sz w:val="22"/>
          <w:szCs w:val="22"/>
          <w:lang w:val="en-US"/>
        </w:rPr>
      </w:pPr>
      <w:r w:rsidRPr="008B35AD">
        <w:rPr>
          <w:rFonts w:ascii="Helvetica" w:hAnsi="Helvetica"/>
          <w:sz w:val="22"/>
          <w:szCs w:val="22"/>
          <w:lang w:val="en-US"/>
        </w:rPr>
        <w:t>Replace by regex expression</w:t>
      </w:r>
    </w:p>
    <w:p w14:paraId="077340D6" w14:textId="35DC11DA" w:rsidR="008B35AD" w:rsidRDefault="008B35AD" w:rsidP="00481A82">
      <w:pPr>
        <w:ind w:left="708"/>
        <w:jc w:val="both"/>
        <w:rPr>
          <w:rFonts w:ascii="Helvetica" w:hAnsi="Helvetica"/>
          <w:sz w:val="22"/>
          <w:szCs w:val="22"/>
          <w:lang w:val="en-US"/>
        </w:rPr>
      </w:pPr>
      <w:r w:rsidRPr="008B35AD">
        <w:rPr>
          <w:rFonts w:ascii="Helvetica" w:hAnsi="Helvetica"/>
          <w:sz w:val="22"/>
          <w:szCs w:val="22"/>
          <w:lang w:val="en-US"/>
        </w:rPr>
        <w:t>This feature would allow users to perform global search and replace operations using regular expressions, which can help to quickly make changes to large sections of the codebase.</w:t>
      </w:r>
    </w:p>
    <w:p w14:paraId="5E7646B4" w14:textId="77777777" w:rsidR="008B35AD" w:rsidRPr="008B35AD" w:rsidRDefault="008B35AD" w:rsidP="00481A82">
      <w:pPr>
        <w:ind w:left="720"/>
        <w:jc w:val="both"/>
        <w:rPr>
          <w:rFonts w:ascii="Helvetica" w:hAnsi="Helvetica"/>
          <w:sz w:val="22"/>
          <w:szCs w:val="22"/>
          <w:lang w:val="en-US"/>
        </w:rPr>
      </w:pPr>
    </w:p>
    <w:p w14:paraId="1D315831" w14:textId="77777777" w:rsidR="00481A82" w:rsidRDefault="008B35AD" w:rsidP="00481A82">
      <w:pPr>
        <w:numPr>
          <w:ilvl w:val="0"/>
          <w:numId w:val="31"/>
        </w:numPr>
        <w:jc w:val="both"/>
        <w:rPr>
          <w:rFonts w:ascii="Helvetica" w:hAnsi="Helvetica"/>
          <w:sz w:val="22"/>
          <w:szCs w:val="22"/>
          <w:lang w:val="en-US"/>
        </w:rPr>
      </w:pPr>
      <w:r w:rsidRPr="008B35AD">
        <w:rPr>
          <w:rFonts w:ascii="Helvetica" w:hAnsi="Helvetica"/>
          <w:sz w:val="22"/>
          <w:szCs w:val="22"/>
          <w:lang w:val="en-US"/>
        </w:rPr>
        <w:t>Github Action</w:t>
      </w:r>
    </w:p>
    <w:p w14:paraId="6B8B0058" w14:textId="45385568" w:rsidR="008B35AD" w:rsidRDefault="008B35AD" w:rsidP="00481A82">
      <w:pPr>
        <w:ind w:left="720"/>
        <w:jc w:val="both"/>
        <w:rPr>
          <w:rFonts w:ascii="Helvetica" w:hAnsi="Helvetica"/>
          <w:sz w:val="22"/>
          <w:szCs w:val="22"/>
          <w:lang w:val="en-US"/>
        </w:rPr>
      </w:pPr>
      <w:r w:rsidRPr="008B35AD">
        <w:rPr>
          <w:rFonts w:ascii="Helvetica" w:hAnsi="Helvetica"/>
          <w:sz w:val="22"/>
          <w:szCs w:val="22"/>
          <w:lang w:val="en-US"/>
        </w:rPr>
        <w:t>This feature would automate the generation of the HTML alongside the documentation pipelines, linters, testers, builders, etc.</w:t>
      </w:r>
    </w:p>
    <w:p w14:paraId="183C482D" w14:textId="77777777" w:rsidR="008B35AD" w:rsidRPr="008B35AD" w:rsidRDefault="008B35AD" w:rsidP="00481A82">
      <w:pPr>
        <w:ind w:left="720"/>
        <w:jc w:val="both"/>
        <w:rPr>
          <w:rFonts w:ascii="Helvetica" w:hAnsi="Helvetica"/>
          <w:sz w:val="22"/>
          <w:szCs w:val="22"/>
          <w:lang w:val="en-US"/>
        </w:rPr>
      </w:pPr>
    </w:p>
    <w:p w14:paraId="5A2C2FF6" w14:textId="1262F416" w:rsidR="00481A82" w:rsidRPr="00481A82" w:rsidRDefault="008B35AD" w:rsidP="00481A82">
      <w:pPr>
        <w:numPr>
          <w:ilvl w:val="0"/>
          <w:numId w:val="31"/>
        </w:numPr>
        <w:jc w:val="both"/>
        <w:rPr>
          <w:rFonts w:ascii="Helvetica" w:hAnsi="Helvetica"/>
          <w:sz w:val="22"/>
          <w:szCs w:val="22"/>
          <w:lang w:val="en-US"/>
        </w:rPr>
      </w:pPr>
      <w:r w:rsidRPr="008B35AD">
        <w:rPr>
          <w:rFonts w:ascii="Helvetica" w:hAnsi="Helvetica"/>
          <w:sz w:val="22"/>
          <w:szCs w:val="22"/>
          <w:lang w:val="en-US"/>
        </w:rPr>
        <w:t>Integration with pub.dev</w:t>
      </w:r>
      <w:r w:rsidR="00481A82">
        <w:rPr>
          <w:rFonts w:ascii="Helvetica" w:hAnsi="Helvetica"/>
          <w:sz w:val="22"/>
          <w:szCs w:val="22"/>
          <w:lang w:val="en-US"/>
        </w:rPr>
        <w:t>:</w:t>
      </w:r>
      <w:r w:rsidRPr="008B35AD">
        <w:rPr>
          <w:rFonts w:ascii="Helvetica" w:hAnsi="Helvetica"/>
          <w:sz w:val="22"/>
          <w:szCs w:val="22"/>
          <w:lang w:val="en-US"/>
        </w:rPr>
        <w:t xml:space="preserve"> make a pub.dev package</w:t>
      </w:r>
    </w:p>
    <w:p w14:paraId="4E992F6C" w14:textId="46719EAF" w:rsidR="008B35AD" w:rsidRDefault="008B35AD" w:rsidP="00481A82">
      <w:pPr>
        <w:ind w:left="720"/>
        <w:jc w:val="both"/>
        <w:rPr>
          <w:rFonts w:ascii="Helvetica" w:hAnsi="Helvetica"/>
          <w:sz w:val="22"/>
          <w:szCs w:val="22"/>
          <w:lang w:val="en-US"/>
        </w:rPr>
      </w:pPr>
      <w:r w:rsidRPr="008B35AD">
        <w:rPr>
          <w:rFonts w:ascii="Helvetica" w:hAnsi="Helvetica"/>
          <w:sz w:val="22"/>
          <w:szCs w:val="22"/>
          <w:lang w:val="en-US"/>
        </w:rPr>
        <w:t>This would facilitate the distribution and installation of DartBoard as a Dart package.</w:t>
      </w:r>
    </w:p>
    <w:p w14:paraId="18955641" w14:textId="77777777" w:rsidR="008B35AD" w:rsidRPr="008B35AD" w:rsidRDefault="008B35AD" w:rsidP="00481A82">
      <w:pPr>
        <w:ind w:left="360"/>
        <w:jc w:val="both"/>
        <w:rPr>
          <w:rFonts w:ascii="Helvetica" w:hAnsi="Helvetica"/>
          <w:sz w:val="22"/>
          <w:szCs w:val="22"/>
          <w:lang w:val="en-US"/>
        </w:rPr>
      </w:pPr>
    </w:p>
    <w:p w14:paraId="53A04A60" w14:textId="77777777" w:rsidR="00481A82" w:rsidRDefault="008B35AD" w:rsidP="00481A82">
      <w:pPr>
        <w:numPr>
          <w:ilvl w:val="0"/>
          <w:numId w:val="31"/>
        </w:numPr>
        <w:jc w:val="both"/>
        <w:rPr>
          <w:rFonts w:ascii="Helvetica" w:hAnsi="Helvetica"/>
          <w:sz w:val="22"/>
          <w:szCs w:val="22"/>
          <w:lang w:val="en-US"/>
        </w:rPr>
      </w:pPr>
      <w:r w:rsidRPr="008B35AD">
        <w:rPr>
          <w:rFonts w:ascii="Helvetica" w:hAnsi="Helvetica"/>
          <w:sz w:val="22"/>
          <w:szCs w:val="22"/>
          <w:lang w:val="en-US"/>
        </w:rPr>
        <w:t>Project tree as an actual tree &amp; Project tree folder collapsing</w:t>
      </w:r>
    </w:p>
    <w:p w14:paraId="3401010E" w14:textId="3DC542CB" w:rsidR="008B35AD" w:rsidRDefault="008B35AD" w:rsidP="00481A82">
      <w:pPr>
        <w:ind w:left="708"/>
        <w:jc w:val="both"/>
        <w:rPr>
          <w:rFonts w:ascii="Helvetica" w:hAnsi="Helvetica"/>
          <w:sz w:val="22"/>
          <w:szCs w:val="22"/>
          <w:lang w:val="en-US"/>
        </w:rPr>
      </w:pPr>
      <w:r w:rsidRPr="008B35AD">
        <w:rPr>
          <w:rFonts w:ascii="Helvetica" w:hAnsi="Helvetica"/>
          <w:sz w:val="22"/>
          <w:szCs w:val="22"/>
          <w:lang w:val="en-US"/>
        </w:rPr>
        <w:t>This feature would present the project tree in a more visually intuitive format and allow users to collapse and expand folders within the project tree, making it easier to navigate large codebases with many files and directories.</w:t>
      </w:r>
    </w:p>
    <w:p w14:paraId="3AC8B428" w14:textId="77777777" w:rsidR="00322EC5" w:rsidRDefault="00322EC5" w:rsidP="00481A82">
      <w:pPr>
        <w:ind w:left="708"/>
        <w:jc w:val="both"/>
        <w:rPr>
          <w:rFonts w:ascii="Helvetica" w:hAnsi="Helvetica"/>
          <w:sz w:val="22"/>
          <w:szCs w:val="22"/>
          <w:lang w:val="en-US"/>
        </w:rPr>
      </w:pPr>
    </w:p>
    <w:p w14:paraId="2DB9CB92" w14:textId="7C915E45" w:rsidR="00322EC5" w:rsidRPr="00322EC5" w:rsidRDefault="00322EC5" w:rsidP="00322EC5">
      <w:pPr>
        <w:pStyle w:val="a6"/>
        <w:numPr>
          <w:ilvl w:val="0"/>
          <w:numId w:val="31"/>
        </w:numPr>
        <w:jc w:val="both"/>
        <w:rPr>
          <w:rFonts w:ascii="Helvetica" w:hAnsi="Helvetica"/>
          <w:bCs/>
          <w:sz w:val="22"/>
          <w:szCs w:val="22"/>
          <w:lang w:val="en-US"/>
        </w:rPr>
      </w:pPr>
      <w:r w:rsidRPr="00322EC5">
        <w:rPr>
          <w:rFonts w:ascii="Helvetica" w:hAnsi="Helvetica"/>
          <w:sz w:val="22"/>
          <w:szCs w:val="22"/>
          <w:lang w:val="en-US"/>
        </w:rPr>
        <w:t>Gray out unused vars and functions</w:t>
      </w:r>
    </w:p>
    <w:p w14:paraId="4BC3602D" w14:textId="77777777" w:rsidR="00322EC5" w:rsidRDefault="00322EC5" w:rsidP="00322EC5">
      <w:pPr>
        <w:ind w:left="720"/>
        <w:jc w:val="both"/>
        <w:rPr>
          <w:rFonts w:ascii="Helvetica" w:hAnsi="Helvetica"/>
          <w:bCs/>
          <w:sz w:val="22"/>
          <w:szCs w:val="22"/>
          <w:lang w:val="en-US"/>
        </w:rPr>
      </w:pPr>
      <w:r w:rsidRPr="0017711D">
        <w:rPr>
          <w:rFonts w:ascii="Helvetica" w:hAnsi="Helvetica"/>
          <w:bCs/>
          <w:sz w:val="22"/>
          <w:szCs w:val="22"/>
          <w:lang w:val="en-US"/>
        </w:rPr>
        <w:lastRenderedPageBreak/>
        <w:t>Highlights variables and functions in the code that are not being used, making it easier for programmers to identify and remove unnecessary code.</w:t>
      </w:r>
    </w:p>
    <w:p w14:paraId="14F576F6" w14:textId="77777777" w:rsidR="007417A2" w:rsidRDefault="007417A2" w:rsidP="00322EC5">
      <w:pPr>
        <w:ind w:left="720"/>
        <w:jc w:val="both"/>
        <w:rPr>
          <w:rFonts w:ascii="Helvetica" w:hAnsi="Helvetica"/>
          <w:bCs/>
          <w:sz w:val="22"/>
          <w:szCs w:val="22"/>
          <w:lang w:val="en-US"/>
        </w:rPr>
      </w:pPr>
    </w:p>
    <w:p w14:paraId="6836DB47" w14:textId="52A41977" w:rsidR="007417A2" w:rsidRDefault="007417A2" w:rsidP="007417A2">
      <w:pPr>
        <w:ind w:left="720"/>
        <w:jc w:val="center"/>
        <w:rPr>
          <w:rFonts w:ascii="Helvetica" w:hAnsi="Helvetica"/>
          <w:bCs/>
          <w:sz w:val="22"/>
          <w:szCs w:val="22"/>
          <w:lang w:val="en-US"/>
        </w:rPr>
      </w:pPr>
      <w:r w:rsidRPr="007417A2">
        <w:rPr>
          <w:rFonts w:ascii="Helvetica" w:hAnsi="Helvetica"/>
          <w:bCs/>
          <w:sz w:val="22"/>
          <w:szCs w:val="22"/>
          <w:lang w:val="en-US"/>
        </w:rPr>
        <w:drawing>
          <wp:inline distT="0" distB="0" distL="0" distR="0" wp14:anchorId="7C71D287" wp14:editId="35A67F41">
            <wp:extent cx="1663700" cy="1676400"/>
            <wp:effectExtent l="0" t="0" r="0" b="0"/>
            <wp:docPr id="15876255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25572" name=""/>
                    <pic:cNvPicPr/>
                  </pic:nvPicPr>
                  <pic:blipFill>
                    <a:blip r:embed="rId30"/>
                    <a:stretch>
                      <a:fillRect/>
                    </a:stretch>
                  </pic:blipFill>
                  <pic:spPr>
                    <a:xfrm>
                      <a:off x="0" y="0"/>
                      <a:ext cx="1663700" cy="1676400"/>
                    </a:xfrm>
                    <a:prstGeom prst="rect">
                      <a:avLst/>
                    </a:prstGeom>
                  </pic:spPr>
                </pic:pic>
              </a:graphicData>
            </a:graphic>
          </wp:inline>
        </w:drawing>
      </w:r>
    </w:p>
    <w:p w14:paraId="27D40AD3" w14:textId="75170036" w:rsidR="007417A2" w:rsidRPr="007417A2" w:rsidRDefault="007417A2" w:rsidP="007417A2">
      <w:pPr>
        <w:ind w:left="720"/>
        <w:jc w:val="center"/>
        <w:rPr>
          <w:rFonts w:ascii="Helvetica" w:hAnsi="Helvetica"/>
          <w:bCs/>
          <w:sz w:val="22"/>
          <w:szCs w:val="22"/>
          <w:lang w:val="en-US"/>
        </w:rPr>
      </w:pPr>
    </w:p>
    <w:p w14:paraId="214D8AC5" w14:textId="77777777" w:rsidR="00322EC5" w:rsidRPr="0017711D" w:rsidRDefault="00322EC5" w:rsidP="00322EC5">
      <w:pPr>
        <w:ind w:left="720"/>
        <w:jc w:val="both"/>
        <w:rPr>
          <w:rFonts w:ascii="Helvetica" w:hAnsi="Helvetica"/>
          <w:bCs/>
          <w:sz w:val="22"/>
          <w:szCs w:val="22"/>
          <w:lang w:val="en-US"/>
        </w:rPr>
      </w:pPr>
    </w:p>
    <w:p w14:paraId="36D17B0A" w14:textId="77777777" w:rsidR="00322EC5" w:rsidRDefault="00322EC5" w:rsidP="00322EC5">
      <w:pPr>
        <w:numPr>
          <w:ilvl w:val="0"/>
          <w:numId w:val="31"/>
        </w:numPr>
        <w:jc w:val="both"/>
        <w:rPr>
          <w:rFonts w:ascii="Helvetica" w:hAnsi="Helvetica"/>
          <w:bCs/>
          <w:sz w:val="22"/>
          <w:szCs w:val="22"/>
          <w:lang w:val="en-US"/>
        </w:rPr>
      </w:pPr>
      <w:r w:rsidRPr="0017711D">
        <w:rPr>
          <w:rFonts w:ascii="Helvetica" w:hAnsi="Helvetica"/>
          <w:sz w:val="22"/>
          <w:szCs w:val="22"/>
          <w:lang w:val="en-US"/>
        </w:rPr>
        <w:t>Gray out inaccessible code</w:t>
      </w:r>
    </w:p>
    <w:p w14:paraId="1D69EF73" w14:textId="77777777" w:rsidR="00322EC5" w:rsidRDefault="00322EC5" w:rsidP="00322EC5">
      <w:pPr>
        <w:ind w:left="720"/>
        <w:jc w:val="both"/>
        <w:rPr>
          <w:rFonts w:ascii="Helvetica" w:hAnsi="Helvetica"/>
          <w:bCs/>
          <w:sz w:val="22"/>
          <w:szCs w:val="22"/>
          <w:lang w:val="en-US"/>
        </w:rPr>
      </w:pPr>
      <w:r w:rsidRPr="0017711D">
        <w:rPr>
          <w:rFonts w:ascii="Helvetica" w:hAnsi="Helvetica"/>
          <w:bCs/>
          <w:sz w:val="22"/>
          <w:szCs w:val="22"/>
          <w:lang w:val="en-US"/>
        </w:rPr>
        <w:t>Highlights code that is not currently accessible due to conditional statements or other control flow structures, making it easier for programmers to understand the context of the code and its dependencies.</w:t>
      </w:r>
    </w:p>
    <w:p w14:paraId="0D4C72D1" w14:textId="77777777" w:rsidR="007417A2" w:rsidRPr="0017711D" w:rsidRDefault="007417A2" w:rsidP="00322EC5">
      <w:pPr>
        <w:ind w:left="720"/>
        <w:jc w:val="both"/>
        <w:rPr>
          <w:rFonts w:ascii="Helvetica" w:hAnsi="Helvetica"/>
          <w:bCs/>
          <w:sz w:val="22"/>
          <w:szCs w:val="22"/>
          <w:lang w:val="en-US"/>
        </w:rPr>
      </w:pPr>
    </w:p>
    <w:p w14:paraId="1E368C87" w14:textId="60F9FF24" w:rsidR="00322EC5" w:rsidRPr="008B35AD" w:rsidRDefault="007417A2" w:rsidP="007417A2">
      <w:pPr>
        <w:ind w:left="708"/>
        <w:jc w:val="center"/>
        <w:rPr>
          <w:rFonts w:ascii="Helvetica" w:hAnsi="Helvetica"/>
          <w:sz w:val="22"/>
          <w:szCs w:val="22"/>
          <w:lang w:val="en-US"/>
        </w:rPr>
      </w:pPr>
      <w:r w:rsidRPr="007417A2">
        <w:rPr>
          <w:rFonts w:ascii="Helvetica" w:hAnsi="Helvetica"/>
          <w:bCs/>
          <w:sz w:val="22"/>
          <w:szCs w:val="22"/>
          <w:lang w:val="en-US"/>
        </w:rPr>
        <w:drawing>
          <wp:inline distT="0" distB="0" distL="0" distR="0" wp14:anchorId="71BDFF96" wp14:editId="210312D5">
            <wp:extent cx="2822581" cy="1148317"/>
            <wp:effectExtent l="0" t="0" r="0" b="0"/>
            <wp:docPr id="15326527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52778" name=""/>
                    <pic:cNvPicPr/>
                  </pic:nvPicPr>
                  <pic:blipFill>
                    <a:blip r:embed="rId31"/>
                    <a:stretch>
                      <a:fillRect/>
                    </a:stretch>
                  </pic:blipFill>
                  <pic:spPr>
                    <a:xfrm>
                      <a:off x="0" y="0"/>
                      <a:ext cx="2851749" cy="1160183"/>
                    </a:xfrm>
                    <a:prstGeom prst="rect">
                      <a:avLst/>
                    </a:prstGeom>
                  </pic:spPr>
                </pic:pic>
              </a:graphicData>
            </a:graphic>
          </wp:inline>
        </w:drawing>
      </w:r>
    </w:p>
    <w:p w14:paraId="1F8B237E" w14:textId="77777777" w:rsidR="009F71CC" w:rsidRPr="009F71CC" w:rsidRDefault="009F71CC" w:rsidP="009F71CC">
      <w:pPr>
        <w:rPr>
          <w:rFonts w:ascii="Helvetica" w:hAnsi="Helvetica"/>
          <w:b/>
          <w:sz w:val="28"/>
          <w:szCs w:val="28"/>
          <w:lang w:val="en-US"/>
        </w:rPr>
      </w:pPr>
    </w:p>
    <w:p w14:paraId="72F51101" w14:textId="77777777" w:rsidR="009F71CC" w:rsidRPr="00F11488" w:rsidRDefault="009F71CC" w:rsidP="009F71CC">
      <w:pPr>
        <w:pStyle w:val="a6"/>
        <w:numPr>
          <w:ilvl w:val="0"/>
          <w:numId w:val="21"/>
        </w:numPr>
        <w:rPr>
          <w:rFonts w:ascii="Helvetica" w:hAnsi="Helvetica"/>
          <w:b/>
          <w:sz w:val="28"/>
          <w:szCs w:val="28"/>
          <w:lang w:val="en-US"/>
        </w:rPr>
      </w:pPr>
      <w:r>
        <w:rPr>
          <w:rFonts w:ascii="Helvetica" w:hAnsi="Helvetica"/>
          <w:b/>
          <w:sz w:val="28"/>
          <w:szCs w:val="28"/>
          <w:lang w:val="en-US"/>
        </w:rPr>
        <w:t>Implementation</w:t>
      </w:r>
    </w:p>
    <w:p w14:paraId="299F38D7" w14:textId="77777777" w:rsidR="00125F36" w:rsidRPr="00F11488" w:rsidRDefault="00125F36" w:rsidP="00692FF9">
      <w:pPr>
        <w:rPr>
          <w:rFonts w:ascii="Helvetica" w:hAnsi="Helvetica"/>
          <w:b/>
          <w:sz w:val="22"/>
          <w:szCs w:val="22"/>
          <w:lang w:val="en-US"/>
        </w:rPr>
      </w:pPr>
    </w:p>
    <w:p w14:paraId="13E559BD" w14:textId="7AB49ADB" w:rsidR="00CD25AA" w:rsidRDefault="00395283" w:rsidP="009F71CC">
      <w:pPr>
        <w:rPr>
          <w:rFonts w:ascii="Helvetica" w:hAnsi="Helvetica"/>
          <w:bCs/>
          <w:sz w:val="22"/>
          <w:szCs w:val="22"/>
          <w:lang w:val="en-US"/>
        </w:rPr>
      </w:pPr>
      <w:r w:rsidRPr="00395283">
        <w:rPr>
          <w:rFonts w:ascii="Helvetica" w:hAnsi="Helvetica"/>
          <w:bCs/>
          <w:sz w:val="22"/>
          <w:szCs w:val="22"/>
          <w:lang w:val="en-US"/>
        </w:rPr>
        <w:t>This chapter delves into the development and implementation of the DartBoard application. The structure is as follows: Section 5.1 discusses the technology stack and the rationale behind choosing Dart and Flutter. Section 5.2 presents the project architecture, design decisions, and best practices. Section 5.3 highlights the best practices used during development. Section 5.4 explores the key features and implementation details. Section 5.5 outlines the testing and validation methods employed to ensure the application's quality and reliability.</w:t>
      </w:r>
    </w:p>
    <w:p w14:paraId="58968124" w14:textId="77777777" w:rsidR="00395283" w:rsidRPr="009F71CC" w:rsidRDefault="00395283" w:rsidP="009F71CC">
      <w:pPr>
        <w:rPr>
          <w:rFonts w:ascii="Helvetica" w:hAnsi="Helvetica"/>
          <w:bCs/>
          <w:sz w:val="22"/>
          <w:szCs w:val="22"/>
          <w:lang w:val="en-US"/>
        </w:rPr>
      </w:pPr>
    </w:p>
    <w:p w14:paraId="44EF7CB7" w14:textId="3613FFD7" w:rsidR="00F11488" w:rsidRPr="005A3581" w:rsidRDefault="00125F36" w:rsidP="005A3581">
      <w:pPr>
        <w:pStyle w:val="a6"/>
        <w:numPr>
          <w:ilvl w:val="1"/>
          <w:numId w:val="23"/>
        </w:numPr>
        <w:rPr>
          <w:rFonts w:ascii="Helvetica" w:hAnsi="Helvetica"/>
          <w:b/>
          <w:sz w:val="22"/>
          <w:szCs w:val="22"/>
          <w:lang w:val="en-US"/>
        </w:rPr>
      </w:pPr>
      <w:r w:rsidRPr="005A3581">
        <w:rPr>
          <w:rFonts w:ascii="Helvetica" w:hAnsi="Helvetica"/>
          <w:b/>
          <w:sz w:val="22"/>
          <w:szCs w:val="22"/>
          <w:lang w:val="en-US"/>
        </w:rPr>
        <w:t>Tech stack</w:t>
      </w:r>
    </w:p>
    <w:p w14:paraId="5BC565B6" w14:textId="26E5CDF7" w:rsidR="001E18DA" w:rsidRDefault="001E18DA" w:rsidP="001E18DA">
      <w:pPr>
        <w:rPr>
          <w:rFonts w:ascii="Helvetica" w:hAnsi="Helvetica"/>
          <w:b/>
          <w:sz w:val="22"/>
          <w:szCs w:val="22"/>
          <w:lang w:val="en-US"/>
        </w:rPr>
      </w:pPr>
    </w:p>
    <w:p w14:paraId="6B61A28F" w14:textId="77777777" w:rsidR="001E18DA" w:rsidRPr="001E18DA" w:rsidRDefault="001E18DA" w:rsidP="001E18DA">
      <w:pPr>
        <w:rPr>
          <w:rFonts w:ascii="Helvetica" w:hAnsi="Helvetica"/>
          <w:bCs/>
          <w:sz w:val="22"/>
          <w:szCs w:val="22"/>
          <w:lang w:val="en-US"/>
        </w:rPr>
      </w:pPr>
      <w:r w:rsidRPr="001E18DA">
        <w:rPr>
          <w:rFonts w:ascii="Helvetica" w:hAnsi="Helvetica"/>
          <w:bCs/>
          <w:sz w:val="22"/>
          <w:szCs w:val="22"/>
          <w:lang w:val="en-US"/>
        </w:rPr>
        <w:t>DartBoard is built using the Dart programming language and Flutter framework. Dart is a modern, object-oriented programming language that is designed for web and client-side development. It has features that make it well-suited for large-scale applications, including the ability to perform asynchronous operations and efficient garbage collection. Flutter is a mobile app SDK that is built using the Dart language and provides a rich set of pre-built widgets for building native mobile apps.</w:t>
      </w:r>
    </w:p>
    <w:p w14:paraId="1BA6344C" w14:textId="77777777" w:rsidR="001E18DA" w:rsidRPr="001E18DA" w:rsidRDefault="001E18DA" w:rsidP="001E18DA">
      <w:pPr>
        <w:rPr>
          <w:rFonts w:ascii="Helvetica" w:hAnsi="Helvetica"/>
          <w:bCs/>
          <w:sz w:val="22"/>
          <w:szCs w:val="22"/>
          <w:lang w:val="en-US"/>
        </w:rPr>
      </w:pPr>
    </w:p>
    <w:p w14:paraId="52311443" w14:textId="77777777" w:rsidR="001E18DA" w:rsidRPr="001E18DA" w:rsidRDefault="001E18DA" w:rsidP="001E18DA">
      <w:pPr>
        <w:rPr>
          <w:rFonts w:ascii="Helvetica" w:hAnsi="Helvetica"/>
          <w:bCs/>
          <w:sz w:val="22"/>
          <w:szCs w:val="22"/>
          <w:lang w:val="en-US"/>
        </w:rPr>
      </w:pPr>
      <w:r w:rsidRPr="001E18DA">
        <w:rPr>
          <w:rFonts w:ascii="Helvetica" w:hAnsi="Helvetica"/>
          <w:bCs/>
          <w:sz w:val="22"/>
          <w:szCs w:val="22"/>
          <w:lang w:val="en-US"/>
        </w:rPr>
        <w:t>Dart and Flutter were chosen as the technical stack for DartBoard for several reasons. First, Dart is the primary language used for developing Flutter applications, which means that the two technologies integrate well together. This ensures that the application can take full advantage of the features and capabilities of both languages. Second, both Dart and Flutter have a strong community of developers and are actively maintained and updated, which means that the technology stack will remain current and up-to-date.</w:t>
      </w:r>
    </w:p>
    <w:p w14:paraId="3FE32136" w14:textId="77777777" w:rsidR="001E18DA" w:rsidRPr="001E18DA" w:rsidRDefault="001E18DA" w:rsidP="001E18DA">
      <w:pPr>
        <w:rPr>
          <w:rFonts w:ascii="Helvetica" w:hAnsi="Helvetica"/>
          <w:bCs/>
          <w:sz w:val="22"/>
          <w:szCs w:val="22"/>
          <w:lang w:val="en-US"/>
        </w:rPr>
      </w:pPr>
    </w:p>
    <w:p w14:paraId="077DEA6A" w14:textId="77777777" w:rsidR="001E18DA" w:rsidRPr="001E18DA" w:rsidRDefault="001E18DA" w:rsidP="001E18DA">
      <w:pPr>
        <w:rPr>
          <w:rFonts w:ascii="Helvetica" w:hAnsi="Helvetica"/>
          <w:bCs/>
          <w:sz w:val="22"/>
          <w:szCs w:val="22"/>
          <w:lang w:val="en-US"/>
        </w:rPr>
      </w:pPr>
      <w:r w:rsidRPr="001E18DA">
        <w:rPr>
          <w:rFonts w:ascii="Helvetica" w:hAnsi="Helvetica"/>
          <w:bCs/>
          <w:sz w:val="22"/>
          <w:szCs w:val="22"/>
          <w:lang w:val="en-US"/>
        </w:rPr>
        <w:lastRenderedPageBreak/>
        <w:t>DartBoard also utilizes the internal properties of the Dart programming language to analyze and present the software project as a whole. This allows for efficient code analysis and visualization without the need for external tools or plugins. By leveraging the features of the language itself, DartBoard is able to provide a lightweight and fast solution for code analysis and visualization.</w:t>
      </w:r>
    </w:p>
    <w:p w14:paraId="0496972A" w14:textId="77777777" w:rsidR="001E18DA" w:rsidRPr="001E18DA" w:rsidRDefault="001E18DA" w:rsidP="001E18DA">
      <w:pPr>
        <w:rPr>
          <w:rFonts w:ascii="Helvetica" w:hAnsi="Helvetica"/>
          <w:bCs/>
          <w:sz w:val="22"/>
          <w:szCs w:val="22"/>
          <w:lang w:val="en-US"/>
        </w:rPr>
      </w:pPr>
    </w:p>
    <w:p w14:paraId="591B3EAB" w14:textId="2031D1A5" w:rsidR="001E18DA" w:rsidRPr="001E18DA" w:rsidRDefault="001E18DA" w:rsidP="001E18DA">
      <w:pPr>
        <w:rPr>
          <w:rFonts w:ascii="Helvetica" w:hAnsi="Helvetica"/>
          <w:bCs/>
          <w:sz w:val="22"/>
          <w:szCs w:val="22"/>
          <w:lang w:val="en-US"/>
        </w:rPr>
      </w:pPr>
      <w:r w:rsidRPr="001E18DA">
        <w:rPr>
          <w:rFonts w:ascii="Helvetica" w:hAnsi="Helvetica"/>
          <w:bCs/>
          <w:sz w:val="22"/>
          <w:szCs w:val="22"/>
          <w:lang w:val="en-US"/>
        </w:rPr>
        <w:t>Overall, the choice of Dart and Flutter as the technical stack for DartBoard provides a strong foundation for building a powerful, stand-alone tool for code analysis and visualization.</w:t>
      </w:r>
    </w:p>
    <w:p w14:paraId="448796F9" w14:textId="5181B326" w:rsidR="00831AAA" w:rsidRPr="00831AAA" w:rsidRDefault="00831AAA" w:rsidP="001E18DA">
      <w:pPr>
        <w:rPr>
          <w:rFonts w:ascii="Helvetica" w:hAnsi="Helvetica"/>
          <w:b/>
          <w:sz w:val="22"/>
          <w:szCs w:val="22"/>
          <w:lang w:val="en-US"/>
        </w:rPr>
      </w:pPr>
      <w:r>
        <w:rPr>
          <w:rFonts w:ascii="Helvetica" w:hAnsi="Helvetica"/>
          <w:b/>
          <w:sz w:val="22"/>
          <w:szCs w:val="22"/>
          <w:lang w:val="en-US"/>
        </w:rPr>
        <w:br w:type="page"/>
      </w:r>
    </w:p>
    <w:p w14:paraId="47E5BE3B" w14:textId="1CB330A4" w:rsidR="00831AAA" w:rsidRDefault="00A54357" w:rsidP="00831AAA">
      <w:pPr>
        <w:pStyle w:val="a6"/>
        <w:numPr>
          <w:ilvl w:val="1"/>
          <w:numId w:val="23"/>
        </w:numPr>
        <w:rPr>
          <w:rFonts w:ascii="Helvetica" w:hAnsi="Helvetica"/>
          <w:b/>
          <w:sz w:val="22"/>
          <w:szCs w:val="22"/>
          <w:lang w:val="en-US"/>
        </w:rPr>
      </w:pPr>
      <w:r>
        <w:rPr>
          <w:rFonts w:ascii="Helvetica" w:hAnsi="Helvetica"/>
          <w:b/>
          <w:sz w:val="22"/>
          <w:szCs w:val="22"/>
          <w:lang w:val="en-US"/>
        </w:rPr>
        <w:lastRenderedPageBreak/>
        <w:t>Trade</w:t>
      </w:r>
      <w:r w:rsidR="00831AAA">
        <w:rPr>
          <w:rFonts w:ascii="Helvetica" w:hAnsi="Helvetica"/>
          <w:b/>
          <w:sz w:val="22"/>
          <w:szCs w:val="22"/>
          <w:lang w:val="en-US"/>
        </w:rPr>
        <w:t>-offs</w:t>
      </w:r>
    </w:p>
    <w:p w14:paraId="02053027" w14:textId="77777777" w:rsidR="00831AAA" w:rsidRPr="00831AAA" w:rsidRDefault="00831AAA" w:rsidP="00831AAA">
      <w:pPr>
        <w:rPr>
          <w:rFonts w:ascii="Helvetica" w:hAnsi="Helvetica"/>
          <w:bCs/>
          <w:sz w:val="22"/>
          <w:szCs w:val="22"/>
          <w:lang w:val="en-US"/>
        </w:rPr>
      </w:pPr>
    </w:p>
    <w:p w14:paraId="554B0A94"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Why no Templater?:</w:t>
      </w:r>
    </w:p>
    <w:p w14:paraId="3AE1BE49"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low level =&gt; high level of control</w:t>
      </w:r>
    </w:p>
    <w:p w14:paraId="014DCD4A"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Why HTML in general?:</w:t>
      </w:r>
    </w:p>
    <w:p w14:paraId="20C95066"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ubiquitous</w:t>
      </w:r>
    </w:p>
    <w:p w14:paraId="661E1B97"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Why not JS framework?:</w:t>
      </w:r>
    </w:p>
    <w:p w14:paraId="2C156096"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low level =&gt; high level of control</w:t>
      </w:r>
    </w:p>
    <w:p w14:paraId="4B272BDD"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time to compile for a framework</w:t>
      </w:r>
    </w:p>
    <w:p w14:paraId="38CAA12A"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more dependencies = less portatibility &amp; bundle size</w:t>
      </w:r>
    </w:p>
    <w:p w14:paraId="5095A6F7"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Why generate/build separate HTML files:</w:t>
      </w:r>
    </w:p>
    <w:p w14:paraId="1833425A"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to work with code more logically</w:t>
      </w:r>
    </w:p>
    <w:p w14:paraId="01852A66"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to build structured HTML, nesting</w:t>
      </w:r>
    </w:p>
    <w:p w14:paraId="6CB84B44"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Why no server:</w:t>
      </w:r>
    </w:p>
    <w:p w14:paraId="752C6317"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to keep it simple</w:t>
      </w:r>
    </w:p>
    <w:p w14:paraId="42E26A9B"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to keep it portable</w:t>
      </w:r>
    </w:p>
    <w:p w14:paraId="59212330" w14:textId="1615AB7E" w:rsidR="00831AAA" w:rsidRPr="00831AAA" w:rsidRDefault="00831AAA" w:rsidP="00831AAA">
      <w:pPr>
        <w:rPr>
          <w:rFonts w:ascii="Helvetica" w:hAnsi="Helvetica"/>
          <w:sz w:val="22"/>
          <w:szCs w:val="22"/>
        </w:rPr>
      </w:pPr>
      <w:r w:rsidRPr="00831AAA">
        <w:rPr>
          <w:rFonts w:ascii="Helvetica" w:hAnsi="Helvetica"/>
          <w:sz w:val="22"/>
          <w:szCs w:val="22"/>
          <w:lang w:val="en-US"/>
        </w:rPr>
        <w:t xml:space="preserve">            </w:t>
      </w:r>
      <w:r w:rsidRPr="00831AAA">
        <w:rPr>
          <w:rFonts w:ascii="Helvetica" w:hAnsi="Helvetica"/>
          <w:sz w:val="22"/>
          <w:szCs w:val="22"/>
        </w:rPr>
        <w:t>- to keep it fast</w:t>
      </w:r>
    </w:p>
    <w:p w14:paraId="7D39FA44" w14:textId="77777777" w:rsidR="00831AAA" w:rsidRPr="00831AAA" w:rsidRDefault="00831AAA" w:rsidP="00831AAA">
      <w:pPr>
        <w:rPr>
          <w:rFonts w:ascii="Helvetica" w:hAnsi="Helvetica"/>
          <w:b/>
          <w:sz w:val="22"/>
          <w:szCs w:val="22"/>
          <w:lang w:val="en-US"/>
        </w:rPr>
      </w:pPr>
    </w:p>
    <w:p w14:paraId="53BFC5F5" w14:textId="77777777" w:rsidR="00831AAA" w:rsidRDefault="00831AAA" w:rsidP="00831AAA">
      <w:pPr>
        <w:pStyle w:val="a6"/>
        <w:numPr>
          <w:ilvl w:val="1"/>
          <w:numId w:val="23"/>
        </w:numPr>
        <w:rPr>
          <w:rFonts w:ascii="Helvetica" w:hAnsi="Helvetica"/>
          <w:b/>
          <w:sz w:val="22"/>
          <w:szCs w:val="22"/>
          <w:lang w:val="en-US"/>
        </w:rPr>
      </w:pPr>
      <w:r w:rsidRPr="00F55156">
        <w:rPr>
          <w:rFonts w:ascii="Helvetica" w:hAnsi="Helvetica"/>
          <w:b/>
          <w:sz w:val="22"/>
          <w:szCs w:val="22"/>
          <w:lang w:val="en-US"/>
        </w:rPr>
        <w:t>Best practices</w:t>
      </w:r>
    </w:p>
    <w:p w14:paraId="3FC44353" w14:textId="77777777" w:rsidR="00831AAA" w:rsidRDefault="00831AAA" w:rsidP="00831AAA">
      <w:pPr>
        <w:rPr>
          <w:rFonts w:ascii="Helvetica" w:hAnsi="Helvetica"/>
          <w:b/>
          <w:sz w:val="22"/>
          <w:szCs w:val="22"/>
          <w:lang w:val="en-US"/>
        </w:rPr>
      </w:pPr>
    </w:p>
    <w:p w14:paraId="6757AE40" w14:textId="77777777" w:rsidR="00831AAA" w:rsidRPr="00831AAA" w:rsidRDefault="00831AAA" w:rsidP="00831AAA">
      <w:pPr>
        <w:rPr>
          <w:rFonts w:ascii="Helvetica" w:hAnsi="Helvetica"/>
          <w:bCs/>
          <w:sz w:val="22"/>
          <w:szCs w:val="22"/>
          <w:lang w:val="en-US"/>
        </w:rPr>
      </w:pPr>
      <w:r>
        <w:rPr>
          <w:rFonts w:ascii="Helvetica" w:hAnsi="Helvetica"/>
          <w:bCs/>
          <w:sz w:val="22"/>
          <w:szCs w:val="22"/>
          <w:lang w:val="en-US"/>
        </w:rPr>
        <w:t>B</w:t>
      </w:r>
      <w:r w:rsidRPr="00831AAA">
        <w:rPr>
          <w:rFonts w:ascii="Helvetica" w:hAnsi="Helvetica"/>
          <w:bCs/>
          <w:sz w:val="22"/>
          <w:szCs w:val="22"/>
          <w:lang w:val="en-US"/>
        </w:rPr>
        <w:t xml:space="preserve">est practices </w:t>
      </w:r>
      <w:r>
        <w:rPr>
          <w:rFonts w:ascii="Helvetica" w:hAnsi="Helvetica"/>
          <w:bCs/>
          <w:sz w:val="22"/>
          <w:szCs w:val="22"/>
          <w:lang w:val="en-US"/>
        </w:rPr>
        <w:t xml:space="preserve">I utilized building this project </w:t>
      </w:r>
      <w:r w:rsidRPr="00831AAA">
        <w:rPr>
          <w:rFonts w:ascii="Helvetica" w:hAnsi="Helvetica"/>
          <w:bCs/>
          <w:sz w:val="22"/>
          <w:szCs w:val="22"/>
          <w:lang w:val="en-US"/>
        </w:rPr>
        <w:t>played a crucial role in creating a robust and efficient application that successfully meets the desired functional and non-functional requirements. By adhering to these best practices, the DartBoard development team ensured that the application:</w:t>
      </w:r>
    </w:p>
    <w:p w14:paraId="29C4CB0E" w14:textId="77777777" w:rsidR="00831AAA" w:rsidRPr="00831AAA" w:rsidRDefault="00831AAA" w:rsidP="00831AAA">
      <w:pPr>
        <w:rPr>
          <w:rFonts w:ascii="Helvetica" w:hAnsi="Helvetica"/>
          <w:bCs/>
          <w:sz w:val="22"/>
          <w:szCs w:val="22"/>
          <w:lang w:val="en-US"/>
        </w:rPr>
      </w:pPr>
    </w:p>
    <w:p w14:paraId="7DAEB0F3" w14:textId="77777777" w:rsidR="00831AAA" w:rsidRPr="00831AAA" w:rsidRDefault="00831AAA" w:rsidP="00831AAA">
      <w:pPr>
        <w:rPr>
          <w:rFonts w:ascii="Helvetica" w:hAnsi="Helvetica"/>
          <w:bCs/>
          <w:sz w:val="22"/>
          <w:szCs w:val="22"/>
          <w:lang w:val="en-US"/>
        </w:rPr>
      </w:pPr>
      <w:r w:rsidRPr="00831AAA">
        <w:rPr>
          <w:rFonts w:ascii="Helvetica" w:hAnsi="Helvetica"/>
          <w:bCs/>
          <w:sz w:val="22"/>
          <w:szCs w:val="22"/>
          <w:lang w:val="en-US"/>
        </w:rPr>
        <w:t>Maintains a high level of code quality: Readable, modular, and well-organized code leads to easier maintenance, debugging, and future enhancements. It also promotes a better understanding of the codebase among team members, resulting in more efficient collaboration.</w:t>
      </w:r>
    </w:p>
    <w:p w14:paraId="31C74474" w14:textId="77777777" w:rsidR="00831AAA" w:rsidRPr="00831AAA" w:rsidRDefault="00831AAA" w:rsidP="00831AAA">
      <w:pPr>
        <w:rPr>
          <w:rFonts w:ascii="Helvetica" w:hAnsi="Helvetica"/>
          <w:bCs/>
          <w:sz w:val="22"/>
          <w:szCs w:val="22"/>
          <w:lang w:val="en-US"/>
        </w:rPr>
      </w:pPr>
    </w:p>
    <w:p w14:paraId="4499D874" w14:textId="77777777" w:rsidR="00831AAA" w:rsidRPr="00831AAA" w:rsidRDefault="00831AAA" w:rsidP="00831AAA">
      <w:pPr>
        <w:rPr>
          <w:rFonts w:ascii="Helvetica" w:hAnsi="Helvetica"/>
          <w:bCs/>
          <w:sz w:val="22"/>
          <w:szCs w:val="22"/>
          <w:lang w:val="en-US"/>
        </w:rPr>
      </w:pPr>
      <w:r w:rsidRPr="00831AAA">
        <w:rPr>
          <w:rFonts w:ascii="Helvetica" w:hAnsi="Helvetica"/>
          <w:bCs/>
          <w:sz w:val="22"/>
          <w:szCs w:val="22"/>
          <w:lang w:val="en-US"/>
        </w:rPr>
        <w:t>Enhances reliability: By employing Test-Driven Development (TDD) and continuous integration, the team can quickly identify and fix any issues, minimizing the likelihood of introducing bugs or regressions. This results in a more stable and reliable application for end-users.</w:t>
      </w:r>
    </w:p>
    <w:p w14:paraId="5D11AA76" w14:textId="77777777" w:rsidR="00831AAA" w:rsidRPr="00831AAA" w:rsidRDefault="00831AAA" w:rsidP="00831AAA">
      <w:pPr>
        <w:rPr>
          <w:rFonts w:ascii="Helvetica" w:hAnsi="Helvetica"/>
          <w:bCs/>
          <w:sz w:val="22"/>
          <w:szCs w:val="22"/>
          <w:lang w:val="en-US"/>
        </w:rPr>
      </w:pPr>
    </w:p>
    <w:p w14:paraId="09C56649" w14:textId="77777777" w:rsidR="00831AAA" w:rsidRPr="00831AAA" w:rsidRDefault="00831AAA" w:rsidP="00831AAA">
      <w:pPr>
        <w:rPr>
          <w:rFonts w:ascii="Helvetica" w:hAnsi="Helvetica"/>
          <w:bCs/>
          <w:sz w:val="22"/>
          <w:szCs w:val="22"/>
          <w:lang w:val="en-US"/>
        </w:rPr>
      </w:pPr>
      <w:r w:rsidRPr="00831AAA">
        <w:rPr>
          <w:rFonts w:ascii="Helvetica" w:hAnsi="Helvetica"/>
          <w:bCs/>
          <w:sz w:val="22"/>
          <w:szCs w:val="22"/>
          <w:lang w:val="en-US"/>
        </w:rPr>
        <w:t>Encourages code reusability and modularity: Following the DRY principle and using modular architecture helps minimize redundancy, making the codebase more manageable and easier to maintain. Additionally, reusable code components can save time and effort when implementing new features or making updates.</w:t>
      </w:r>
    </w:p>
    <w:p w14:paraId="74F1A3D5" w14:textId="77777777" w:rsidR="00831AAA" w:rsidRPr="00647FBB" w:rsidRDefault="00831AAA" w:rsidP="00831AAA">
      <w:pPr>
        <w:rPr>
          <w:rFonts w:ascii="Helvetica" w:hAnsi="Helvetica"/>
          <w:bCs/>
          <w:sz w:val="22"/>
          <w:szCs w:val="22"/>
          <w:lang w:val="en-US"/>
        </w:rPr>
      </w:pPr>
    </w:p>
    <w:p w14:paraId="75270DC0" w14:textId="77777777" w:rsidR="00831AAA" w:rsidRPr="00831AAA" w:rsidRDefault="00831AAA" w:rsidP="00831AAA">
      <w:pPr>
        <w:rPr>
          <w:rFonts w:ascii="Helvetica" w:hAnsi="Helvetica"/>
          <w:bCs/>
          <w:sz w:val="22"/>
          <w:szCs w:val="22"/>
          <w:lang w:val="en-US"/>
        </w:rPr>
      </w:pPr>
      <w:r w:rsidRPr="00831AAA">
        <w:rPr>
          <w:rFonts w:ascii="Helvetica" w:hAnsi="Helvetica"/>
          <w:bCs/>
          <w:sz w:val="22"/>
          <w:szCs w:val="22"/>
          <w:lang w:val="en-US"/>
        </w:rPr>
        <w:t>Facilitates knowledge sharing and collaboration: Regular code reviews and discussions within the team lead to a collective understanding of the codebase and its design decisions. This knowledge sharing fosters collaboration and helps maintain a unified vision of the project.</w:t>
      </w:r>
    </w:p>
    <w:p w14:paraId="764763D3" w14:textId="77777777" w:rsidR="00831AAA" w:rsidRPr="00831AAA" w:rsidRDefault="00831AAA" w:rsidP="00831AAA">
      <w:pPr>
        <w:rPr>
          <w:rFonts w:ascii="Helvetica" w:hAnsi="Helvetica"/>
          <w:bCs/>
          <w:sz w:val="22"/>
          <w:szCs w:val="22"/>
          <w:lang w:val="en-US"/>
        </w:rPr>
      </w:pPr>
    </w:p>
    <w:p w14:paraId="2BCD9734" w14:textId="77777777" w:rsidR="00831AAA" w:rsidRPr="00831AAA" w:rsidRDefault="00831AAA" w:rsidP="00831AAA">
      <w:pPr>
        <w:rPr>
          <w:rFonts w:ascii="Helvetica" w:hAnsi="Helvetica"/>
          <w:bCs/>
          <w:sz w:val="22"/>
          <w:szCs w:val="22"/>
          <w:lang w:val="en-US"/>
        </w:rPr>
      </w:pPr>
      <w:r w:rsidRPr="00831AAA">
        <w:rPr>
          <w:rFonts w:ascii="Helvetica" w:hAnsi="Helvetica"/>
          <w:bCs/>
          <w:sz w:val="22"/>
          <w:szCs w:val="22"/>
          <w:lang w:val="en-US"/>
        </w:rPr>
        <w:t>Ensures a timely and efficient development process: By leveraging continuous integration and adhering to best practices, the development team can deliver a high-quality application within the project's time and resource constraints. This efficient development process ultimately results in a better end product for the users.</w:t>
      </w:r>
    </w:p>
    <w:p w14:paraId="092E81FB" w14:textId="77777777" w:rsidR="00831AAA" w:rsidRPr="00831AAA" w:rsidRDefault="00831AAA" w:rsidP="00831AAA">
      <w:pPr>
        <w:rPr>
          <w:rFonts w:ascii="Helvetica" w:hAnsi="Helvetica"/>
          <w:bCs/>
          <w:sz w:val="22"/>
          <w:szCs w:val="22"/>
          <w:lang w:val="en-US"/>
        </w:rPr>
      </w:pPr>
    </w:p>
    <w:p w14:paraId="583D36B9" w14:textId="77777777" w:rsidR="00831AAA" w:rsidRDefault="00831AAA" w:rsidP="00831AAA">
      <w:pPr>
        <w:rPr>
          <w:rFonts w:ascii="Helvetica" w:hAnsi="Helvetica"/>
          <w:bCs/>
          <w:sz w:val="22"/>
          <w:szCs w:val="22"/>
          <w:lang w:val="en-US"/>
        </w:rPr>
      </w:pPr>
      <w:r w:rsidRPr="00831AAA">
        <w:rPr>
          <w:rFonts w:ascii="Helvetica" w:hAnsi="Helvetica"/>
          <w:bCs/>
          <w:sz w:val="22"/>
          <w:szCs w:val="22"/>
          <w:lang w:val="en-US"/>
        </w:rPr>
        <w:t>In summary, the implementation of these best practices has been instrumental in shaping DartBoard into a robust, efficient, and user-friendly code analysis and visualization tool, capable of meeting the desired functional and non-functional requirements while providing a seamless experience for developers working with the Dart programming language.</w:t>
      </w:r>
    </w:p>
    <w:p w14:paraId="45F23856" w14:textId="066DCB8B" w:rsidR="00831AAA" w:rsidRDefault="00831AAA">
      <w:pPr>
        <w:rPr>
          <w:rFonts w:ascii="Helvetica" w:hAnsi="Helvetica"/>
          <w:bCs/>
          <w:sz w:val="22"/>
          <w:szCs w:val="22"/>
          <w:lang w:val="en-US"/>
        </w:rPr>
      </w:pPr>
      <w:r>
        <w:rPr>
          <w:rFonts w:ascii="Helvetica" w:hAnsi="Helvetica"/>
          <w:bCs/>
          <w:sz w:val="22"/>
          <w:szCs w:val="22"/>
          <w:lang w:val="en-US"/>
        </w:rPr>
        <w:br w:type="page"/>
      </w:r>
    </w:p>
    <w:p w14:paraId="0E0CD9BC" w14:textId="7C92E2AB" w:rsidR="00F11488" w:rsidRPr="00831AAA" w:rsidRDefault="00F11488" w:rsidP="00831AAA">
      <w:pPr>
        <w:pStyle w:val="a6"/>
        <w:numPr>
          <w:ilvl w:val="1"/>
          <w:numId w:val="23"/>
        </w:numPr>
        <w:rPr>
          <w:rFonts w:ascii="Helvetica" w:hAnsi="Helvetica"/>
          <w:b/>
          <w:sz w:val="22"/>
          <w:szCs w:val="22"/>
          <w:lang w:val="en-US"/>
        </w:rPr>
      </w:pPr>
      <w:r w:rsidRPr="00831AAA">
        <w:rPr>
          <w:rFonts w:ascii="Helvetica" w:hAnsi="Helvetica"/>
          <w:b/>
          <w:sz w:val="22"/>
          <w:szCs w:val="22"/>
          <w:lang w:val="en-US"/>
        </w:rPr>
        <w:lastRenderedPageBreak/>
        <w:t>Project architecture</w:t>
      </w:r>
      <w:r w:rsidR="00A54357">
        <w:rPr>
          <w:rFonts w:ascii="Helvetica" w:hAnsi="Helvetica"/>
          <w:b/>
          <w:sz w:val="22"/>
          <w:szCs w:val="22"/>
          <w:lang w:val="en-US"/>
        </w:rPr>
        <w:t xml:space="preserve"> and Design Decisions</w:t>
      </w:r>
    </w:p>
    <w:p w14:paraId="26FB8E07" w14:textId="77777777" w:rsidR="00785726" w:rsidRPr="00785726" w:rsidRDefault="00785726" w:rsidP="00785726">
      <w:pPr>
        <w:rPr>
          <w:rFonts w:ascii="Helvetica" w:hAnsi="Helvetica"/>
          <w:bCs/>
          <w:sz w:val="22"/>
          <w:szCs w:val="22"/>
          <w:lang w:val="en-US"/>
        </w:rPr>
      </w:pPr>
    </w:p>
    <w:p w14:paraId="1B845DD0" w14:textId="77777777" w:rsidR="00785726" w:rsidRPr="00785726" w:rsidRDefault="00785726" w:rsidP="00785726">
      <w:pPr>
        <w:rPr>
          <w:rFonts w:ascii="Helvetica" w:hAnsi="Helvetica"/>
          <w:bCs/>
          <w:sz w:val="22"/>
          <w:szCs w:val="22"/>
          <w:lang w:val="en-US"/>
        </w:rPr>
      </w:pPr>
      <w:r w:rsidRPr="00785726">
        <w:rPr>
          <w:rFonts w:ascii="Helvetica" w:hAnsi="Helvetica"/>
          <w:bCs/>
          <w:sz w:val="22"/>
          <w:szCs w:val="22"/>
          <w:lang w:val="en-US"/>
        </w:rPr>
        <w:t>The DartBoard application is a command-line interface (CLI) utility program designed to provide code analysis and visualization for projects written in the Dart programming language. The application is built using the Dart programming language and relies on several Dart libraries and tools to generate the HTML files from the source code.</w:t>
      </w:r>
    </w:p>
    <w:p w14:paraId="400FC20A" w14:textId="77777777" w:rsidR="00785726" w:rsidRPr="00785726" w:rsidRDefault="00785726" w:rsidP="00785726">
      <w:pPr>
        <w:rPr>
          <w:rFonts w:ascii="Helvetica" w:hAnsi="Helvetica"/>
          <w:bCs/>
          <w:sz w:val="22"/>
          <w:szCs w:val="22"/>
          <w:lang w:val="en-US"/>
        </w:rPr>
      </w:pPr>
    </w:p>
    <w:p w14:paraId="3793CC6E" w14:textId="77777777" w:rsidR="00785726" w:rsidRPr="00785726" w:rsidRDefault="00785726" w:rsidP="00785726">
      <w:pPr>
        <w:rPr>
          <w:rFonts w:ascii="Helvetica" w:hAnsi="Helvetica"/>
          <w:bCs/>
          <w:sz w:val="22"/>
          <w:szCs w:val="22"/>
          <w:lang w:val="en-US"/>
        </w:rPr>
      </w:pPr>
      <w:r w:rsidRPr="00785726">
        <w:rPr>
          <w:rFonts w:ascii="Helvetica" w:hAnsi="Helvetica"/>
          <w:bCs/>
          <w:sz w:val="22"/>
          <w:szCs w:val="22"/>
          <w:lang w:val="en-US"/>
        </w:rPr>
        <w:t>The architecture of DartBoard follows the principles of Clean Architecture, which separates the code into layers based on their responsibilities and dependencies. The application consists of three main layers: the presentation layer, the domain layer, and the data layer. The presentation layer is responsible for generating the HTML files and providing the user interface for interacting with the code. The domain layer is responsible for performing the static analysis of the code, while the data layer is responsible for reading the code from the filesystem and caching analysis results for better performance.</w:t>
      </w:r>
    </w:p>
    <w:p w14:paraId="3C1666C9" w14:textId="77777777" w:rsidR="00785726" w:rsidRPr="00785726" w:rsidRDefault="00785726" w:rsidP="00785726">
      <w:pPr>
        <w:rPr>
          <w:rFonts w:ascii="Helvetica" w:hAnsi="Helvetica"/>
          <w:bCs/>
          <w:sz w:val="22"/>
          <w:szCs w:val="22"/>
          <w:lang w:val="en-US"/>
        </w:rPr>
      </w:pPr>
    </w:p>
    <w:p w14:paraId="42720A28" w14:textId="77777777" w:rsidR="00785726" w:rsidRPr="00785726" w:rsidRDefault="00785726" w:rsidP="00785726">
      <w:pPr>
        <w:rPr>
          <w:rFonts w:ascii="Helvetica" w:hAnsi="Helvetica"/>
          <w:bCs/>
          <w:sz w:val="22"/>
          <w:szCs w:val="22"/>
          <w:lang w:val="en-US"/>
        </w:rPr>
      </w:pPr>
      <w:r w:rsidRPr="00785726">
        <w:rPr>
          <w:rFonts w:ascii="Helvetica" w:hAnsi="Helvetica"/>
          <w:bCs/>
          <w:sz w:val="22"/>
          <w:szCs w:val="22"/>
          <w:lang w:val="en-US"/>
        </w:rPr>
        <w:t>The architecture relies on several libraries and tools, including the analyzer library for static analysis, the html library for generating HTML files, and the mustache library for templating. The architecture also includes several custom scripts and tools for optimizing performance and resource usage, including caching analysis results and using code generation to reduce the time required for HTML generation.</w:t>
      </w:r>
    </w:p>
    <w:p w14:paraId="2BFC71E8" w14:textId="77777777" w:rsidR="00785726" w:rsidRPr="00785726" w:rsidRDefault="00785726" w:rsidP="00785726">
      <w:pPr>
        <w:rPr>
          <w:rFonts w:ascii="Helvetica" w:hAnsi="Helvetica"/>
          <w:bCs/>
          <w:sz w:val="22"/>
          <w:szCs w:val="22"/>
          <w:lang w:val="en-US"/>
        </w:rPr>
      </w:pPr>
    </w:p>
    <w:p w14:paraId="0EAA8ECD" w14:textId="77777777" w:rsidR="00785726" w:rsidRPr="00785726" w:rsidRDefault="00785726" w:rsidP="00785726">
      <w:pPr>
        <w:rPr>
          <w:rFonts w:ascii="Helvetica" w:hAnsi="Helvetica"/>
          <w:bCs/>
          <w:sz w:val="22"/>
          <w:szCs w:val="22"/>
          <w:lang w:val="en-US"/>
        </w:rPr>
      </w:pPr>
      <w:r w:rsidRPr="00785726">
        <w:rPr>
          <w:rFonts w:ascii="Helvetica" w:hAnsi="Helvetica"/>
          <w:bCs/>
          <w:sz w:val="22"/>
          <w:szCs w:val="22"/>
          <w:lang w:val="en-US"/>
        </w:rPr>
        <w:t>One of the key components of the architecture is the use of the Dart Analysis Server and the Dart AST library. The Analysis Server provides a powerful tool for static analysis of Dart code, while the AST library provides an efficient and flexible way to work with the code's abstract syntax tree. These tools are used extensively throughout the application to perform the static analysis of the code and generate the HTML files.</w:t>
      </w:r>
    </w:p>
    <w:p w14:paraId="403506D2" w14:textId="77777777" w:rsidR="00785726" w:rsidRPr="00785726" w:rsidRDefault="00785726" w:rsidP="00785726">
      <w:pPr>
        <w:rPr>
          <w:rFonts w:ascii="Helvetica" w:hAnsi="Helvetica"/>
          <w:bCs/>
          <w:sz w:val="22"/>
          <w:szCs w:val="22"/>
          <w:lang w:val="en-US"/>
        </w:rPr>
      </w:pPr>
    </w:p>
    <w:p w14:paraId="2C1B894C" w14:textId="4D53708B" w:rsidR="00785726" w:rsidRDefault="00785726" w:rsidP="00785726">
      <w:pPr>
        <w:rPr>
          <w:rFonts w:ascii="Helvetica" w:hAnsi="Helvetica"/>
          <w:bCs/>
          <w:sz w:val="22"/>
          <w:szCs w:val="22"/>
          <w:lang w:val="en-US"/>
        </w:rPr>
      </w:pPr>
      <w:r w:rsidRPr="00785726">
        <w:rPr>
          <w:rFonts w:ascii="Helvetica" w:hAnsi="Helvetica"/>
          <w:bCs/>
          <w:sz w:val="22"/>
          <w:szCs w:val="22"/>
          <w:lang w:val="en-US"/>
        </w:rPr>
        <w:t>Overall, the architecture of DartBoard is designed to provide a simple and lightweight solution for code analysis and visualization in the Dart programming language, with minimal overhead and efficient resource usage. By relying on Clean Architecture principles and several powerful Dart libraries and tools, the application can provide powerful and flexible code analysis and visualization capabilities, while remaining fast, efficient, and easy to use.</w:t>
      </w:r>
    </w:p>
    <w:p w14:paraId="749E8A70" w14:textId="77777777" w:rsidR="00785726" w:rsidRDefault="00785726" w:rsidP="00785726">
      <w:pPr>
        <w:rPr>
          <w:rFonts w:ascii="Helvetica" w:hAnsi="Helvetica"/>
          <w:bCs/>
          <w:sz w:val="22"/>
          <w:szCs w:val="22"/>
          <w:lang w:val="en-US"/>
        </w:rPr>
      </w:pPr>
    </w:p>
    <w:p w14:paraId="36E84439" w14:textId="62E47B63" w:rsidR="00785726" w:rsidRPr="006037F5" w:rsidRDefault="00785726" w:rsidP="00785726">
      <w:pPr>
        <w:rPr>
          <w:rFonts w:ascii="Helvetica" w:hAnsi="Helvetica"/>
          <w:bCs/>
          <w:sz w:val="22"/>
          <w:szCs w:val="22"/>
          <w:lang w:val="en-US"/>
        </w:rPr>
      </w:pPr>
      <w:r>
        <w:rPr>
          <w:rFonts w:ascii="Helvetica" w:hAnsi="Helvetica"/>
          <w:bCs/>
          <w:sz w:val="22"/>
          <w:szCs w:val="22"/>
          <w:lang w:val="en-US"/>
        </w:rPr>
        <w:t>Sidenote: &lt;not many architecture decisions made yet, will fill it more as I go with the project&gt;</w:t>
      </w:r>
    </w:p>
    <w:p w14:paraId="59A05D9C" w14:textId="77777777" w:rsidR="00831AAA" w:rsidRPr="006A7ACB" w:rsidRDefault="00831AAA" w:rsidP="00831AAA">
      <w:pPr>
        <w:rPr>
          <w:rFonts w:ascii="Helvetica" w:hAnsi="Helvetica"/>
          <w:b/>
          <w:sz w:val="22"/>
          <w:szCs w:val="22"/>
          <w:lang w:val="en-US"/>
        </w:rPr>
      </w:pPr>
    </w:p>
    <w:p w14:paraId="28D53000" w14:textId="47856E64" w:rsidR="00F55156" w:rsidRDefault="00CD25AA" w:rsidP="00831AAA">
      <w:pPr>
        <w:pStyle w:val="a6"/>
        <w:numPr>
          <w:ilvl w:val="1"/>
          <w:numId w:val="23"/>
        </w:numPr>
        <w:rPr>
          <w:rFonts w:ascii="Helvetica" w:hAnsi="Helvetica"/>
          <w:b/>
          <w:sz w:val="22"/>
          <w:szCs w:val="22"/>
          <w:lang w:val="en-US"/>
        </w:rPr>
      </w:pPr>
      <w:r w:rsidRPr="00CD25AA">
        <w:rPr>
          <w:rFonts w:ascii="Helvetica" w:hAnsi="Helvetica"/>
          <w:b/>
          <w:sz w:val="22"/>
          <w:szCs w:val="22"/>
          <w:lang w:val="en-US"/>
        </w:rPr>
        <w:t>Key Features and Implementation Details</w:t>
      </w:r>
    </w:p>
    <w:p w14:paraId="4D64AD57" w14:textId="77777777" w:rsidR="00CD25AA" w:rsidRDefault="00CD25AA" w:rsidP="00CD25AA">
      <w:pPr>
        <w:rPr>
          <w:rFonts w:ascii="Helvetica" w:hAnsi="Helvetica"/>
          <w:bCs/>
          <w:sz w:val="22"/>
          <w:szCs w:val="22"/>
          <w:lang w:val="en-US"/>
        </w:rPr>
      </w:pPr>
    </w:p>
    <w:p w14:paraId="44A57F5E" w14:textId="4799057A" w:rsidR="00380A2B" w:rsidRDefault="006608B2" w:rsidP="00A533FD">
      <w:pPr>
        <w:rPr>
          <w:rFonts w:ascii="Helvetica" w:hAnsi="Helvetica"/>
          <w:bCs/>
          <w:sz w:val="22"/>
          <w:szCs w:val="22"/>
          <w:lang w:val="en-US"/>
        </w:rPr>
      </w:pPr>
      <w:r w:rsidRPr="006608B2">
        <w:rPr>
          <w:rFonts w:ascii="Helvetica" w:hAnsi="Helvetica"/>
          <w:bCs/>
          <w:sz w:val="22"/>
          <w:szCs w:val="22"/>
          <w:lang w:val="en-US"/>
        </w:rPr>
        <w:t>A project tree feature, syntax highlighting, and going to variable and function declarations are just a few of the many features that DartBoard offers. Programmers can better grasp complex codebases by using these characteristics, which also help programmers spot possible problems and encourage teamwork. DartBoard may be incorporated into continuous integration/deployment processes to keep up-to-date code analysis and also outputs an HTML document for simple sharing.</w:t>
      </w:r>
    </w:p>
    <w:p w14:paraId="7F893A76" w14:textId="77777777" w:rsidR="006608B2" w:rsidRDefault="006608B2" w:rsidP="00A533FD">
      <w:pPr>
        <w:rPr>
          <w:rFonts w:ascii="Helvetica" w:hAnsi="Helvetica"/>
          <w:bCs/>
          <w:sz w:val="22"/>
          <w:szCs w:val="22"/>
          <w:lang w:val="en-US"/>
        </w:rPr>
      </w:pPr>
    </w:p>
    <w:p w14:paraId="3E02C900" w14:textId="77777777" w:rsidR="0032143B" w:rsidRDefault="00380A2B" w:rsidP="0032143B">
      <w:pPr>
        <w:pStyle w:val="a6"/>
        <w:numPr>
          <w:ilvl w:val="2"/>
          <w:numId w:val="23"/>
        </w:numPr>
        <w:rPr>
          <w:rFonts w:ascii="Helvetica" w:hAnsi="Helvetica"/>
          <w:b/>
          <w:sz w:val="22"/>
          <w:szCs w:val="22"/>
          <w:lang w:val="en-US"/>
        </w:rPr>
      </w:pPr>
      <w:r w:rsidRPr="00380A2B">
        <w:rPr>
          <w:rFonts w:ascii="Helvetica" w:hAnsi="Helvetica"/>
          <w:b/>
          <w:sz w:val="22"/>
          <w:szCs w:val="22"/>
          <w:lang w:val="en-US"/>
        </w:rPr>
        <w:t>Block Scoping</w:t>
      </w:r>
    </w:p>
    <w:p w14:paraId="355DF22B" w14:textId="77777777" w:rsidR="0032143B" w:rsidRDefault="0032143B" w:rsidP="0032143B">
      <w:pPr>
        <w:rPr>
          <w:rFonts w:ascii="Helvetica" w:hAnsi="Helvetica"/>
          <w:bCs/>
          <w:sz w:val="22"/>
          <w:szCs w:val="22"/>
          <w:lang w:val="en-US"/>
        </w:rPr>
      </w:pPr>
    </w:p>
    <w:p w14:paraId="50C0F39F" w14:textId="124C4A42" w:rsidR="006608B2" w:rsidRPr="006608B2" w:rsidRDefault="006608B2" w:rsidP="006608B2">
      <w:pPr>
        <w:rPr>
          <w:rFonts w:ascii="Helvetica" w:hAnsi="Helvetica"/>
          <w:bCs/>
          <w:sz w:val="22"/>
          <w:szCs w:val="22"/>
          <w:lang w:val="en-US"/>
        </w:rPr>
      </w:pPr>
      <w:r w:rsidRPr="006608B2">
        <w:rPr>
          <w:rFonts w:ascii="Helvetica" w:hAnsi="Helvetica"/>
          <w:bCs/>
          <w:sz w:val="22"/>
          <w:szCs w:val="22"/>
          <w:lang w:val="en-US"/>
        </w:rPr>
        <w:t xml:space="preserve">This </w:t>
      </w:r>
      <w:r w:rsidR="00A65B9F">
        <w:rPr>
          <w:rFonts w:ascii="Helvetica" w:hAnsi="Helvetica"/>
          <w:bCs/>
          <w:sz w:val="22"/>
          <w:szCs w:val="22"/>
          <w:lang w:val="en-US"/>
        </w:rPr>
        <w:t>section</w:t>
      </w:r>
      <w:r w:rsidRPr="006608B2">
        <w:rPr>
          <w:rFonts w:ascii="Helvetica" w:hAnsi="Helvetica"/>
          <w:bCs/>
          <w:sz w:val="22"/>
          <w:szCs w:val="22"/>
          <w:lang w:val="en-US"/>
        </w:rPr>
        <w:t xml:space="preserve"> focuses on the use of the Abstract Syntax Tree (AST) and the scanline algorithm for effective code analysis as I talk about how scoping is implemented in DartBoard. Block scoping and module scoping implementation were already addressed in earlier chapters. Here, I examine the general strategy for AST walking and the arrangement of data for efficient code analysis in an effort to provide a wider view on how scoping is accomplished in DartBoard.</w:t>
      </w:r>
    </w:p>
    <w:p w14:paraId="2867A6AA" w14:textId="77777777" w:rsidR="00A65B9F" w:rsidRDefault="00A65B9F" w:rsidP="006608B2">
      <w:pPr>
        <w:rPr>
          <w:rFonts w:ascii="Helvetica" w:hAnsi="Helvetica"/>
          <w:bCs/>
          <w:sz w:val="22"/>
          <w:szCs w:val="22"/>
          <w:lang w:val="en-US"/>
        </w:rPr>
      </w:pPr>
    </w:p>
    <w:p w14:paraId="5AB5C3FD" w14:textId="3C9B2F05" w:rsidR="00A65B9F" w:rsidRDefault="00A65B9F" w:rsidP="006608B2">
      <w:pPr>
        <w:rPr>
          <w:rFonts w:ascii="Helvetica" w:hAnsi="Helvetica"/>
          <w:bCs/>
          <w:sz w:val="22"/>
          <w:szCs w:val="22"/>
          <w:lang w:val="en-US"/>
        </w:rPr>
      </w:pPr>
      <w:r w:rsidRPr="00A65B9F">
        <w:rPr>
          <w:rFonts w:ascii="Helvetica" w:hAnsi="Helvetica"/>
          <w:bCs/>
          <w:sz w:val="22"/>
          <w:szCs w:val="22"/>
          <w:lang w:val="en-US"/>
        </w:rPr>
        <w:t xml:space="preserve">The AST represents the syntactic structure of source code as a tree-like structure, with each node denoting a specific language construct, such as a function, class, or variable declaration. </w:t>
      </w:r>
      <w:r w:rsidRPr="00A65B9F">
        <w:rPr>
          <w:rFonts w:ascii="Helvetica" w:hAnsi="Helvetica"/>
          <w:bCs/>
          <w:sz w:val="22"/>
          <w:szCs w:val="22"/>
          <w:lang w:val="en-US"/>
        </w:rPr>
        <w:lastRenderedPageBreak/>
        <w:t>In order to better process and view codebases, DartBoard uses the AST to locate and examine scopes within the code.</w:t>
      </w:r>
    </w:p>
    <w:p w14:paraId="6FA3621B" w14:textId="77777777" w:rsidR="00A65B9F" w:rsidRDefault="00A65B9F" w:rsidP="006608B2">
      <w:pPr>
        <w:rPr>
          <w:rFonts w:ascii="Helvetica" w:hAnsi="Helvetica"/>
          <w:bCs/>
          <w:sz w:val="22"/>
          <w:szCs w:val="22"/>
          <w:lang w:val="en-US"/>
        </w:rPr>
      </w:pPr>
    </w:p>
    <w:p w14:paraId="167E1548" w14:textId="77777777" w:rsidR="00A65B9F" w:rsidRPr="00A65B9F" w:rsidRDefault="00A65B9F" w:rsidP="00A65B9F">
      <w:pPr>
        <w:rPr>
          <w:rFonts w:ascii="Helvetica" w:hAnsi="Helvetica"/>
          <w:bCs/>
          <w:sz w:val="22"/>
          <w:szCs w:val="22"/>
          <w:lang w:val="en-US"/>
        </w:rPr>
      </w:pPr>
      <w:r w:rsidRPr="00A65B9F">
        <w:rPr>
          <w:rFonts w:ascii="Helvetica" w:hAnsi="Helvetica"/>
          <w:bCs/>
          <w:sz w:val="22"/>
          <w:szCs w:val="22"/>
          <w:lang w:val="en-US"/>
        </w:rPr>
        <w:t>Using a two-step process, DartBoard achieves effective scoping.</w:t>
      </w:r>
    </w:p>
    <w:p w14:paraId="7E032B5E" w14:textId="77777777" w:rsidR="00A65B9F" w:rsidRPr="00A65B9F" w:rsidRDefault="00A65B9F" w:rsidP="00A65B9F">
      <w:pPr>
        <w:rPr>
          <w:rFonts w:ascii="Helvetica" w:hAnsi="Helvetica"/>
          <w:bCs/>
          <w:sz w:val="22"/>
          <w:szCs w:val="22"/>
          <w:lang w:val="en-US"/>
        </w:rPr>
      </w:pPr>
    </w:p>
    <w:p w14:paraId="41DC51F0" w14:textId="77777777" w:rsidR="00A65B9F" w:rsidRPr="00A65B9F" w:rsidRDefault="00A65B9F" w:rsidP="00A65B9F">
      <w:pPr>
        <w:rPr>
          <w:rFonts w:ascii="Helvetica" w:hAnsi="Helvetica"/>
          <w:bCs/>
          <w:sz w:val="22"/>
          <w:szCs w:val="22"/>
          <w:lang w:val="en-US"/>
        </w:rPr>
      </w:pPr>
      <w:r w:rsidRPr="00A65B9F">
        <w:rPr>
          <w:rFonts w:ascii="Helvetica" w:hAnsi="Helvetica"/>
          <w:bCs/>
          <w:sz w:val="22"/>
          <w:szCs w:val="22"/>
          <w:lang w:val="en-US"/>
        </w:rPr>
        <w:t>AST Walking: DartBoard moves across the AST, stopping at each node to collect pertinent data about scopes, including variable declarations, function parameters, and constructs linked to modules. It keeps track of the current scope and links variable usages with their corresponding declarations using a customized AST visitor. The basis for both block and module scope analysis is the AST walking mechanism.</w:t>
      </w:r>
    </w:p>
    <w:p w14:paraId="3C404299" w14:textId="77777777" w:rsidR="00A65B9F" w:rsidRPr="00A65B9F" w:rsidRDefault="00A65B9F" w:rsidP="00A65B9F">
      <w:pPr>
        <w:rPr>
          <w:rFonts w:ascii="Helvetica" w:hAnsi="Helvetica"/>
          <w:bCs/>
          <w:sz w:val="22"/>
          <w:szCs w:val="22"/>
          <w:lang w:val="en-US"/>
        </w:rPr>
      </w:pPr>
    </w:p>
    <w:p w14:paraId="4EDF9A03" w14:textId="495804DC" w:rsidR="00B941A1" w:rsidRDefault="00B941A1" w:rsidP="00A65B9F">
      <w:pPr>
        <w:rPr>
          <w:rFonts w:ascii="Helvetica" w:hAnsi="Helvetica"/>
          <w:bCs/>
          <w:sz w:val="22"/>
          <w:szCs w:val="22"/>
          <w:lang w:val="en-US"/>
        </w:rPr>
      </w:pPr>
      <w:r>
        <w:rPr>
          <w:rFonts w:ascii="Helvetica" w:hAnsi="Helvetica"/>
          <w:bCs/>
          <w:sz w:val="22"/>
          <w:szCs w:val="22"/>
          <w:lang w:val="en-US"/>
        </w:rPr>
        <w:t>Data organization</w:t>
      </w:r>
      <w:r w:rsidR="00A65B9F" w:rsidRPr="00A65B9F">
        <w:rPr>
          <w:rFonts w:ascii="Helvetica" w:hAnsi="Helvetica"/>
          <w:bCs/>
          <w:sz w:val="22"/>
          <w:szCs w:val="22"/>
          <w:lang w:val="en-US"/>
        </w:rPr>
        <w:t>: Following the AST traversal, DartBoard groups the data into various data structures, like maps and lists</w:t>
      </w:r>
      <w:r w:rsidR="00A65B9F">
        <w:rPr>
          <w:rFonts w:ascii="Helvetica" w:hAnsi="Helvetica"/>
          <w:bCs/>
          <w:sz w:val="22"/>
          <w:szCs w:val="22"/>
          <w:lang w:val="en-US"/>
        </w:rPr>
        <w:t xml:space="preserve"> (Fig. 5)</w:t>
      </w:r>
      <w:r w:rsidR="00A65B9F" w:rsidRPr="00A65B9F">
        <w:rPr>
          <w:rFonts w:ascii="Helvetica" w:hAnsi="Helvetica"/>
          <w:bCs/>
          <w:sz w:val="22"/>
          <w:szCs w:val="22"/>
          <w:lang w:val="en-US"/>
        </w:rPr>
        <w:t>, to facilitate quick retrieval and processing. Based on the files in the input project, the data is divided into various buckets</w:t>
      </w:r>
      <w:r w:rsidR="00A65B9F">
        <w:rPr>
          <w:rFonts w:ascii="Helvetica" w:hAnsi="Helvetica"/>
          <w:bCs/>
          <w:sz w:val="22"/>
          <w:szCs w:val="22"/>
          <w:lang w:val="en-US"/>
        </w:rPr>
        <w:t xml:space="preserve"> of the maps responsible for each of the files in the input project</w:t>
      </w:r>
      <w:r w:rsidR="00A65B9F" w:rsidRPr="00A65B9F">
        <w:rPr>
          <w:rFonts w:ascii="Helvetica" w:hAnsi="Helvetica"/>
          <w:bCs/>
          <w:sz w:val="22"/>
          <w:szCs w:val="22"/>
          <w:lang w:val="en-US"/>
        </w:rPr>
        <w:t>.</w:t>
      </w:r>
    </w:p>
    <w:p w14:paraId="70D8061A" w14:textId="77777777" w:rsidR="00A65B9F" w:rsidRDefault="00A65B9F" w:rsidP="00A65B9F">
      <w:pPr>
        <w:rPr>
          <w:rFonts w:ascii="Helvetica" w:hAnsi="Helvetica"/>
          <w:bCs/>
          <w:sz w:val="22"/>
          <w:szCs w:val="22"/>
          <w:lang w:val="en-US"/>
        </w:rPr>
      </w:pPr>
    </w:p>
    <w:p w14:paraId="16BD3A3B" w14:textId="73B7A753" w:rsidR="00A65B9F" w:rsidRDefault="00A65B9F" w:rsidP="00A65B9F">
      <w:pPr>
        <w:jc w:val="center"/>
        <w:rPr>
          <w:rFonts w:ascii="Helvetica" w:hAnsi="Helvetica"/>
          <w:bCs/>
          <w:sz w:val="22"/>
          <w:szCs w:val="22"/>
          <w:lang w:val="en-US"/>
        </w:rPr>
      </w:pPr>
      <w:r w:rsidRPr="00A65B9F">
        <w:rPr>
          <w:rFonts w:ascii="Helvetica" w:hAnsi="Helvetica"/>
          <w:bCs/>
          <w:noProof/>
          <w:sz w:val="22"/>
          <w:szCs w:val="22"/>
          <w:lang w:val="en-US"/>
        </w:rPr>
        <w:drawing>
          <wp:inline distT="0" distB="0" distL="0" distR="0" wp14:anchorId="679B0FF7" wp14:editId="4ED9F88C">
            <wp:extent cx="3058777" cy="615352"/>
            <wp:effectExtent l="0" t="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9817" cy="704079"/>
                    </a:xfrm>
                    <a:prstGeom prst="rect">
                      <a:avLst/>
                    </a:prstGeom>
                  </pic:spPr>
                </pic:pic>
              </a:graphicData>
            </a:graphic>
          </wp:inline>
        </w:drawing>
      </w:r>
    </w:p>
    <w:p w14:paraId="06AA8563" w14:textId="77777777" w:rsidR="00F56C6C" w:rsidRDefault="00F56C6C" w:rsidP="00A65B9F">
      <w:pPr>
        <w:jc w:val="center"/>
        <w:rPr>
          <w:rFonts w:ascii="Helvetica" w:hAnsi="Helvetica"/>
          <w:bCs/>
          <w:sz w:val="22"/>
          <w:szCs w:val="22"/>
          <w:lang w:val="en-US"/>
        </w:rPr>
      </w:pPr>
    </w:p>
    <w:p w14:paraId="028276C8" w14:textId="4F74F5D6" w:rsidR="00A65B9F" w:rsidRPr="00F56C6C" w:rsidRDefault="00A65B9F" w:rsidP="00A65B9F">
      <w:pPr>
        <w:jc w:val="center"/>
        <w:rPr>
          <w:rFonts w:ascii="Helvetica" w:hAnsi="Helvetica"/>
          <w:bCs/>
          <w:i/>
          <w:iCs/>
          <w:sz w:val="22"/>
          <w:szCs w:val="22"/>
          <w:lang w:val="en-US"/>
        </w:rPr>
      </w:pPr>
      <w:r w:rsidRPr="00F56C6C">
        <w:rPr>
          <w:rFonts w:ascii="Helvetica" w:hAnsi="Helvetica"/>
          <w:bCs/>
          <w:i/>
          <w:iCs/>
          <w:sz w:val="22"/>
          <w:szCs w:val="22"/>
          <w:lang w:val="en-US"/>
        </w:rPr>
        <w:t>Fig. 5</w:t>
      </w:r>
      <w:r w:rsidR="006A063D">
        <w:rPr>
          <w:rFonts w:ascii="Helvetica" w:hAnsi="Helvetica"/>
          <w:bCs/>
          <w:i/>
          <w:iCs/>
          <w:sz w:val="22"/>
          <w:szCs w:val="22"/>
          <w:lang w:val="en-US"/>
        </w:rPr>
        <w:t>. Data organization.</w:t>
      </w:r>
    </w:p>
    <w:p w14:paraId="403548D8" w14:textId="77777777" w:rsidR="00B941A1" w:rsidRDefault="00B941A1" w:rsidP="00A65B9F">
      <w:pPr>
        <w:jc w:val="center"/>
        <w:rPr>
          <w:rFonts w:ascii="Helvetica" w:hAnsi="Helvetica"/>
          <w:bCs/>
          <w:sz w:val="22"/>
          <w:szCs w:val="22"/>
          <w:lang w:val="en-US"/>
        </w:rPr>
      </w:pPr>
    </w:p>
    <w:p w14:paraId="25C2CBAE" w14:textId="52EBC8AF" w:rsidR="00B941A1" w:rsidRDefault="00B941A1" w:rsidP="00B941A1">
      <w:pPr>
        <w:rPr>
          <w:rFonts w:ascii="Helvetica" w:hAnsi="Helvetica"/>
          <w:bCs/>
          <w:sz w:val="22"/>
          <w:szCs w:val="22"/>
          <w:lang w:val="en-US"/>
        </w:rPr>
      </w:pPr>
      <w:r w:rsidRPr="00B941A1">
        <w:rPr>
          <w:rFonts w:ascii="Helvetica" w:hAnsi="Helvetica"/>
          <w:bCs/>
          <w:sz w:val="22"/>
          <w:szCs w:val="22"/>
          <w:lang w:val="en-US"/>
        </w:rPr>
        <w:t>The scanline approach, which was only briefly addressed earlier, is a linear traversal method used to process block scoping quickly. It is important to remember that the scanline technique is crucial to preserving the efficiency and scalability of DartBoard's scope analysis, even though the specifics of its implementation were covered in a previous chapter.</w:t>
      </w:r>
    </w:p>
    <w:p w14:paraId="527A1751" w14:textId="77777777" w:rsidR="00B941A1" w:rsidRDefault="00B941A1" w:rsidP="00B941A1">
      <w:pPr>
        <w:rPr>
          <w:rFonts w:ascii="Helvetica" w:hAnsi="Helvetica"/>
          <w:bCs/>
          <w:sz w:val="22"/>
          <w:szCs w:val="22"/>
          <w:lang w:val="en-US"/>
        </w:rPr>
      </w:pPr>
    </w:p>
    <w:p w14:paraId="6B821608" w14:textId="77777777" w:rsidR="004B2E96" w:rsidRDefault="004B2E96" w:rsidP="004B2E96">
      <w:pPr>
        <w:rPr>
          <w:rFonts w:ascii="Helvetica" w:hAnsi="Helvetica"/>
          <w:bCs/>
          <w:sz w:val="22"/>
          <w:szCs w:val="22"/>
          <w:lang w:val="en-US"/>
        </w:rPr>
      </w:pPr>
      <w:r w:rsidRPr="004B2E96">
        <w:rPr>
          <w:rFonts w:ascii="Helvetica" w:hAnsi="Helvetica"/>
          <w:bCs/>
          <w:sz w:val="22"/>
          <w:szCs w:val="22"/>
          <w:lang w:val="en-US"/>
        </w:rPr>
        <w:t>DartBoard uses the scanline method, a linear traversal approach, to handle block scoping quickly. Its main function is to label and enclose distinct sections of code so that users may collapse or expand them as necessary for easier navigation and code reading. The scanline method is thoroughly explained in this part, with special emphasis placed on DartBoard's practical uses for it and its significance to the project.</w:t>
      </w:r>
    </w:p>
    <w:p w14:paraId="37F78572" w14:textId="77777777" w:rsidR="002275B0" w:rsidRDefault="002275B0" w:rsidP="004B2E96">
      <w:pPr>
        <w:rPr>
          <w:rFonts w:ascii="Helvetica" w:hAnsi="Helvetica"/>
          <w:bCs/>
          <w:sz w:val="22"/>
          <w:szCs w:val="22"/>
          <w:lang w:val="en-US"/>
        </w:rPr>
      </w:pPr>
    </w:p>
    <w:p w14:paraId="57B01A1A" w14:textId="3DD7B570" w:rsidR="00542E22" w:rsidRDefault="002275B0" w:rsidP="004B2E96">
      <w:pPr>
        <w:rPr>
          <w:rFonts w:ascii="Helvetica" w:hAnsi="Helvetica"/>
          <w:bCs/>
          <w:sz w:val="22"/>
          <w:szCs w:val="22"/>
          <w:lang w:val="en-US"/>
        </w:rPr>
      </w:pPr>
      <w:r>
        <w:rPr>
          <w:rFonts w:ascii="Helvetica" w:hAnsi="Helvetica"/>
          <w:bCs/>
          <w:sz w:val="22"/>
          <w:szCs w:val="22"/>
          <w:lang w:val="en-US"/>
        </w:rPr>
        <w:t xml:space="preserve">For this algorithm specifically, I </w:t>
      </w:r>
      <w:r w:rsidR="00542E22">
        <w:rPr>
          <w:rFonts w:ascii="Helvetica" w:hAnsi="Helvetica"/>
          <w:bCs/>
          <w:sz w:val="22"/>
          <w:szCs w:val="22"/>
          <w:lang w:val="en-US"/>
        </w:rPr>
        <w:t>introduce two new data types: EventType and Event (Fig.7).</w:t>
      </w:r>
    </w:p>
    <w:p w14:paraId="16861580" w14:textId="77777777" w:rsidR="00364F48" w:rsidRDefault="00364F48" w:rsidP="004B2E96">
      <w:pPr>
        <w:rPr>
          <w:rFonts w:ascii="Helvetica" w:hAnsi="Helvetica"/>
          <w:bCs/>
          <w:sz w:val="22"/>
          <w:szCs w:val="22"/>
          <w:lang w:val="en-US"/>
        </w:rPr>
      </w:pPr>
    </w:p>
    <w:p w14:paraId="50D90532" w14:textId="41431D4D" w:rsidR="002275B0" w:rsidRDefault="00542E22" w:rsidP="00542E22">
      <w:pPr>
        <w:jc w:val="center"/>
        <w:rPr>
          <w:rFonts w:ascii="Helvetica" w:hAnsi="Helvetica"/>
          <w:bCs/>
          <w:sz w:val="22"/>
          <w:szCs w:val="22"/>
          <w:lang w:val="en-US"/>
        </w:rPr>
      </w:pPr>
      <w:r>
        <w:rPr>
          <w:rFonts w:ascii="Helvetica" w:hAnsi="Helvetica"/>
          <w:bCs/>
          <w:sz w:val="22"/>
          <w:szCs w:val="22"/>
          <w:lang w:val="en-US"/>
        </w:rPr>
        <w:br/>
      </w:r>
      <w:r w:rsidR="00364F48">
        <w:rPr>
          <w:rFonts w:ascii="Helvetica" w:hAnsi="Helvetica"/>
          <w:bCs/>
          <w:noProof/>
          <w:sz w:val="22"/>
          <w:szCs w:val="22"/>
          <w:lang w:val="en-US"/>
        </w:rPr>
        <w:drawing>
          <wp:inline distT="0" distB="0" distL="0" distR="0" wp14:anchorId="3456AEC9" wp14:editId="46C7EBEA">
            <wp:extent cx="2779059" cy="1811810"/>
            <wp:effectExtent l="0" t="0" r="254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1863" cy="1852755"/>
                    </a:xfrm>
                    <a:prstGeom prst="rect">
                      <a:avLst/>
                    </a:prstGeom>
                  </pic:spPr>
                </pic:pic>
              </a:graphicData>
            </a:graphic>
          </wp:inline>
        </w:drawing>
      </w:r>
    </w:p>
    <w:p w14:paraId="452F55DC" w14:textId="77777777" w:rsidR="00364F48" w:rsidRDefault="00364F48" w:rsidP="00542E22">
      <w:pPr>
        <w:jc w:val="center"/>
        <w:rPr>
          <w:rFonts w:ascii="Helvetica" w:hAnsi="Helvetica"/>
          <w:bCs/>
          <w:i/>
          <w:iCs/>
          <w:sz w:val="22"/>
          <w:szCs w:val="22"/>
          <w:lang w:val="en-US"/>
        </w:rPr>
      </w:pPr>
    </w:p>
    <w:p w14:paraId="301182C7" w14:textId="29B1AB16" w:rsidR="00542E22" w:rsidRPr="00542E22" w:rsidRDefault="00542E22" w:rsidP="00542E22">
      <w:pPr>
        <w:jc w:val="center"/>
        <w:rPr>
          <w:rFonts w:ascii="Helvetica" w:hAnsi="Helvetica"/>
          <w:bCs/>
          <w:i/>
          <w:iCs/>
          <w:sz w:val="22"/>
          <w:szCs w:val="22"/>
          <w:lang w:val="en-US"/>
        </w:rPr>
      </w:pPr>
      <w:r w:rsidRPr="00542E22">
        <w:rPr>
          <w:rFonts w:ascii="Helvetica" w:hAnsi="Helvetica"/>
          <w:bCs/>
          <w:i/>
          <w:iCs/>
          <w:sz w:val="22"/>
          <w:szCs w:val="22"/>
          <w:lang w:val="en-US"/>
        </w:rPr>
        <w:t>Fig. 7</w:t>
      </w:r>
      <w:r w:rsidR="00D046A6">
        <w:rPr>
          <w:rFonts w:ascii="Helvetica" w:hAnsi="Helvetica"/>
          <w:bCs/>
          <w:i/>
          <w:iCs/>
          <w:sz w:val="22"/>
          <w:szCs w:val="22"/>
          <w:lang w:val="en-US"/>
        </w:rPr>
        <w:t>.</w:t>
      </w:r>
      <w:r w:rsidRPr="00542E22">
        <w:rPr>
          <w:rFonts w:ascii="Helvetica" w:hAnsi="Helvetica"/>
          <w:bCs/>
          <w:i/>
          <w:iCs/>
          <w:sz w:val="22"/>
          <w:szCs w:val="22"/>
          <w:lang w:val="en-US"/>
        </w:rPr>
        <w:t xml:space="preserve"> </w:t>
      </w:r>
      <w:r w:rsidR="00D046A6">
        <w:rPr>
          <w:rFonts w:ascii="Helvetica" w:hAnsi="Helvetica"/>
          <w:bCs/>
          <w:i/>
          <w:iCs/>
          <w:sz w:val="22"/>
          <w:szCs w:val="22"/>
          <w:lang w:val="en-US"/>
        </w:rPr>
        <w:t>D</w:t>
      </w:r>
      <w:r w:rsidRPr="00542E22">
        <w:rPr>
          <w:rFonts w:ascii="Helvetica" w:hAnsi="Helvetica"/>
          <w:bCs/>
          <w:i/>
          <w:iCs/>
          <w:sz w:val="22"/>
          <w:szCs w:val="22"/>
          <w:lang w:val="en-US"/>
        </w:rPr>
        <w:t>ata types for Scanline</w:t>
      </w:r>
      <w:r w:rsidR="00D046A6">
        <w:rPr>
          <w:rFonts w:ascii="Helvetica" w:hAnsi="Helvetica"/>
          <w:bCs/>
          <w:i/>
          <w:iCs/>
          <w:sz w:val="22"/>
          <w:szCs w:val="22"/>
          <w:lang w:val="en-US"/>
        </w:rPr>
        <w:t>.</w:t>
      </w:r>
    </w:p>
    <w:p w14:paraId="7894250B" w14:textId="77777777" w:rsidR="004B2E96" w:rsidRPr="004B2E96" w:rsidRDefault="004B2E96" w:rsidP="004B2E96">
      <w:pPr>
        <w:rPr>
          <w:rFonts w:ascii="Helvetica" w:hAnsi="Helvetica"/>
          <w:bCs/>
          <w:sz w:val="22"/>
          <w:szCs w:val="22"/>
          <w:lang w:val="en-US"/>
        </w:rPr>
      </w:pPr>
    </w:p>
    <w:p w14:paraId="0C2576E9" w14:textId="77777777" w:rsidR="00364F48" w:rsidRDefault="00364F48">
      <w:pPr>
        <w:rPr>
          <w:rFonts w:ascii="Helvetica" w:hAnsi="Helvetica"/>
          <w:bCs/>
          <w:sz w:val="22"/>
          <w:szCs w:val="22"/>
          <w:lang w:val="en-US"/>
        </w:rPr>
      </w:pPr>
      <w:r>
        <w:rPr>
          <w:rFonts w:ascii="Helvetica" w:hAnsi="Helvetica"/>
          <w:bCs/>
          <w:sz w:val="22"/>
          <w:szCs w:val="22"/>
          <w:lang w:val="en-US"/>
        </w:rPr>
        <w:br w:type="page"/>
      </w:r>
    </w:p>
    <w:p w14:paraId="6CF6DF7D" w14:textId="05363896" w:rsidR="00364F48" w:rsidRPr="00364F48" w:rsidRDefault="00542E22" w:rsidP="00364F48">
      <w:pPr>
        <w:rPr>
          <w:rFonts w:ascii="Helvetica" w:hAnsi="Helvetica"/>
          <w:bCs/>
          <w:sz w:val="22"/>
          <w:szCs w:val="22"/>
          <w:lang w:val="en-US"/>
        </w:rPr>
      </w:pPr>
      <w:r>
        <w:rPr>
          <w:rFonts w:ascii="Helvetica" w:hAnsi="Helvetica"/>
          <w:bCs/>
          <w:sz w:val="22"/>
          <w:szCs w:val="22"/>
          <w:lang w:val="en-US"/>
        </w:rPr>
        <w:lastRenderedPageBreak/>
        <w:t>In the</w:t>
      </w:r>
      <w:r w:rsidR="004B2E96" w:rsidRPr="004B2E96">
        <w:rPr>
          <w:rFonts w:ascii="Helvetica" w:hAnsi="Helvetica"/>
          <w:bCs/>
          <w:sz w:val="22"/>
          <w:szCs w:val="22"/>
          <w:lang w:val="en-US"/>
        </w:rPr>
        <w:t xml:space="preserve"> addBlockCollapsers method </w:t>
      </w:r>
      <w:r>
        <w:rPr>
          <w:rFonts w:ascii="Helvetica" w:hAnsi="Helvetica"/>
          <w:bCs/>
          <w:sz w:val="22"/>
          <w:szCs w:val="22"/>
          <w:lang w:val="en-US"/>
        </w:rPr>
        <w:t xml:space="preserve">I </w:t>
      </w:r>
      <w:r w:rsidR="004B2E96" w:rsidRPr="004B2E96">
        <w:rPr>
          <w:rFonts w:ascii="Helvetica" w:hAnsi="Helvetica"/>
          <w:bCs/>
          <w:sz w:val="22"/>
          <w:szCs w:val="22"/>
          <w:lang w:val="en-US"/>
        </w:rPr>
        <w:t>implement</w:t>
      </w:r>
      <w:r>
        <w:rPr>
          <w:rFonts w:ascii="Helvetica" w:hAnsi="Helvetica"/>
          <w:bCs/>
          <w:sz w:val="22"/>
          <w:szCs w:val="22"/>
          <w:lang w:val="en-US"/>
        </w:rPr>
        <w:t xml:space="preserve"> </w:t>
      </w:r>
      <w:r w:rsidR="004B2E96" w:rsidRPr="004B2E96">
        <w:rPr>
          <w:rFonts w:ascii="Helvetica" w:hAnsi="Helvetica"/>
          <w:bCs/>
          <w:sz w:val="22"/>
          <w:szCs w:val="22"/>
          <w:lang w:val="en-US"/>
        </w:rPr>
        <w:t xml:space="preserve">the scanline </w:t>
      </w:r>
      <w:r>
        <w:rPr>
          <w:rFonts w:ascii="Helvetica" w:hAnsi="Helvetica"/>
          <w:bCs/>
          <w:sz w:val="22"/>
          <w:szCs w:val="22"/>
          <w:lang w:val="en-US"/>
        </w:rPr>
        <w:t xml:space="preserve">algorithm. The function </w:t>
      </w:r>
      <w:r w:rsidR="004B2E96" w:rsidRPr="004B2E96">
        <w:rPr>
          <w:rFonts w:ascii="Helvetica" w:hAnsi="Helvetica"/>
          <w:bCs/>
          <w:sz w:val="22"/>
          <w:szCs w:val="22"/>
          <w:lang w:val="en-US"/>
        </w:rPr>
        <w:t>accepts two parameters: a list of Ast</w:t>
      </w:r>
      <w:r w:rsidR="00364F48">
        <w:rPr>
          <w:rFonts w:ascii="Helvetica" w:hAnsi="Helvetica"/>
          <w:bCs/>
          <w:sz w:val="22"/>
          <w:szCs w:val="22"/>
          <w:lang w:val="en-US"/>
        </w:rPr>
        <w:t xml:space="preserve"> </w:t>
      </w:r>
      <w:r w:rsidR="004B2E96" w:rsidRPr="004B2E96">
        <w:rPr>
          <w:rFonts w:ascii="Helvetica" w:hAnsi="Helvetica"/>
          <w:bCs/>
          <w:sz w:val="22"/>
          <w:szCs w:val="22"/>
          <w:lang w:val="en-US"/>
        </w:rPr>
        <w:t>Node</w:t>
      </w:r>
      <w:r w:rsidR="00364F48">
        <w:rPr>
          <w:rFonts w:ascii="Helvetica" w:hAnsi="Helvetica"/>
          <w:bCs/>
          <w:sz w:val="22"/>
          <w:szCs w:val="22"/>
          <w:lang w:val="en-US"/>
        </w:rPr>
        <w:t>s</w:t>
      </w:r>
      <w:r w:rsidR="004B2E96" w:rsidRPr="004B2E96">
        <w:rPr>
          <w:rFonts w:ascii="Helvetica" w:hAnsi="Helvetica"/>
          <w:bCs/>
          <w:sz w:val="22"/>
          <w:szCs w:val="22"/>
          <w:lang w:val="en-US"/>
        </w:rPr>
        <w:t xml:space="preserve"> </w:t>
      </w:r>
      <w:r w:rsidR="005C69C2">
        <w:rPr>
          <w:rFonts w:ascii="Helvetica" w:hAnsi="Helvetica"/>
          <w:bCs/>
          <w:sz w:val="22"/>
          <w:szCs w:val="22"/>
          <w:lang w:val="en-US"/>
        </w:rPr>
        <w:t>(</w:t>
      </w:r>
      <w:r w:rsidR="004B2E96" w:rsidRPr="004B2E96">
        <w:rPr>
          <w:rFonts w:ascii="Helvetica" w:hAnsi="Helvetica"/>
          <w:bCs/>
          <w:sz w:val="22"/>
          <w:szCs w:val="22"/>
          <w:lang w:val="en-US"/>
        </w:rPr>
        <w:t>blocks</w:t>
      </w:r>
      <w:r w:rsidR="005C69C2">
        <w:rPr>
          <w:rFonts w:ascii="Helvetica" w:hAnsi="Helvetica"/>
          <w:bCs/>
          <w:sz w:val="22"/>
          <w:szCs w:val="22"/>
          <w:lang w:val="en-US"/>
        </w:rPr>
        <w:t xml:space="preserve">) </w:t>
      </w:r>
      <w:r w:rsidR="004B2E96" w:rsidRPr="004B2E96">
        <w:rPr>
          <w:rFonts w:ascii="Helvetica" w:hAnsi="Helvetica"/>
          <w:bCs/>
          <w:sz w:val="22"/>
          <w:szCs w:val="22"/>
          <w:lang w:val="en-US"/>
        </w:rPr>
        <w:t>that represents the code blocks to be processed and a codeString that represents the code</w:t>
      </w:r>
      <w:r w:rsidR="00364F48">
        <w:rPr>
          <w:rFonts w:ascii="Helvetica" w:hAnsi="Helvetica"/>
          <w:bCs/>
          <w:sz w:val="22"/>
          <w:szCs w:val="22"/>
          <w:lang w:val="en-US"/>
        </w:rPr>
        <w:t xml:space="preserve"> as a string</w:t>
      </w:r>
      <w:r w:rsidR="004B2E96" w:rsidRPr="004B2E96">
        <w:rPr>
          <w:rFonts w:ascii="Helvetica" w:hAnsi="Helvetica"/>
          <w:bCs/>
          <w:sz w:val="22"/>
          <w:szCs w:val="22"/>
          <w:lang w:val="en-US"/>
        </w:rPr>
        <w:t>.</w:t>
      </w:r>
    </w:p>
    <w:p w14:paraId="19B08C4D" w14:textId="77777777" w:rsidR="005C69C2" w:rsidRDefault="005C69C2" w:rsidP="004B2E96">
      <w:pPr>
        <w:rPr>
          <w:rFonts w:ascii="Helvetica" w:hAnsi="Helvetica"/>
          <w:bCs/>
          <w:sz w:val="22"/>
          <w:szCs w:val="22"/>
          <w:lang w:val="en-US"/>
        </w:rPr>
      </w:pPr>
    </w:p>
    <w:p w14:paraId="11EC195A" w14:textId="4564B4EA" w:rsidR="00B941A1" w:rsidRDefault="005C69C2" w:rsidP="004B2E96">
      <w:pPr>
        <w:rPr>
          <w:rFonts w:ascii="Helvetica" w:hAnsi="Helvetica"/>
          <w:bCs/>
          <w:sz w:val="22"/>
          <w:szCs w:val="22"/>
          <w:lang w:val="en-US"/>
        </w:rPr>
      </w:pPr>
      <w:r>
        <w:rPr>
          <w:rFonts w:ascii="Helvetica" w:hAnsi="Helvetica"/>
          <w:bCs/>
          <w:sz w:val="22"/>
          <w:szCs w:val="22"/>
          <w:lang w:val="en-US"/>
        </w:rPr>
        <w:t xml:space="preserve">The function goes through these three </w:t>
      </w:r>
      <w:r w:rsidR="004B2E96" w:rsidRPr="004B2E96">
        <w:rPr>
          <w:rFonts w:ascii="Helvetica" w:hAnsi="Helvetica"/>
          <w:bCs/>
          <w:sz w:val="22"/>
          <w:szCs w:val="22"/>
          <w:lang w:val="en-US"/>
        </w:rPr>
        <w:t>key action</w:t>
      </w:r>
      <w:r>
        <w:rPr>
          <w:rFonts w:ascii="Helvetica" w:hAnsi="Helvetica"/>
          <w:bCs/>
          <w:sz w:val="22"/>
          <w:szCs w:val="22"/>
          <w:lang w:val="en-US"/>
        </w:rPr>
        <w:t>s</w:t>
      </w:r>
      <w:r w:rsidR="004B2E96" w:rsidRPr="004B2E96">
        <w:rPr>
          <w:rFonts w:ascii="Helvetica" w:hAnsi="Helvetica"/>
          <w:bCs/>
          <w:sz w:val="22"/>
          <w:szCs w:val="22"/>
          <w:lang w:val="en-US"/>
        </w:rPr>
        <w:t xml:space="preserve">: </w:t>
      </w:r>
      <w:r w:rsidR="004B2E96">
        <w:rPr>
          <w:rFonts w:ascii="Helvetica" w:hAnsi="Helvetica"/>
          <w:bCs/>
          <w:sz w:val="22"/>
          <w:szCs w:val="22"/>
          <w:lang w:val="en-US"/>
        </w:rPr>
        <w:t>event creation</w:t>
      </w:r>
      <w:r w:rsidR="004B2E96" w:rsidRPr="004B2E96">
        <w:rPr>
          <w:rFonts w:ascii="Helvetica" w:hAnsi="Helvetica"/>
          <w:bCs/>
          <w:sz w:val="22"/>
          <w:szCs w:val="22"/>
          <w:lang w:val="en-US"/>
        </w:rPr>
        <w:t xml:space="preserve">, </w:t>
      </w:r>
      <w:r w:rsidR="004B2E96">
        <w:rPr>
          <w:rFonts w:ascii="Helvetica" w:hAnsi="Helvetica"/>
          <w:bCs/>
          <w:sz w:val="22"/>
          <w:szCs w:val="22"/>
          <w:lang w:val="en-US"/>
        </w:rPr>
        <w:t>event sorting</w:t>
      </w:r>
      <w:r w:rsidR="004B2E96" w:rsidRPr="004B2E96">
        <w:rPr>
          <w:rFonts w:ascii="Helvetica" w:hAnsi="Helvetica"/>
          <w:bCs/>
          <w:sz w:val="22"/>
          <w:szCs w:val="22"/>
          <w:lang w:val="en-US"/>
        </w:rPr>
        <w:t>,</w:t>
      </w:r>
      <w:r w:rsidR="004B2E96">
        <w:rPr>
          <w:rFonts w:ascii="Helvetica" w:hAnsi="Helvetica"/>
          <w:bCs/>
          <w:sz w:val="22"/>
          <w:szCs w:val="22"/>
          <w:lang w:val="en-US"/>
        </w:rPr>
        <w:t xml:space="preserve"> </w:t>
      </w:r>
      <w:r>
        <w:rPr>
          <w:rFonts w:ascii="Helvetica" w:hAnsi="Helvetica"/>
          <w:bCs/>
          <w:sz w:val="22"/>
          <w:szCs w:val="22"/>
          <w:lang w:val="en-US"/>
        </w:rPr>
        <w:t xml:space="preserve">and </w:t>
      </w:r>
      <w:r w:rsidR="004B2E96">
        <w:rPr>
          <w:rFonts w:ascii="Helvetica" w:hAnsi="Helvetica"/>
          <w:bCs/>
          <w:sz w:val="22"/>
          <w:szCs w:val="22"/>
          <w:lang w:val="en-US"/>
        </w:rPr>
        <w:t>event processing:</w:t>
      </w:r>
    </w:p>
    <w:p w14:paraId="4C4A4272" w14:textId="77777777" w:rsidR="004B2E96" w:rsidRDefault="004B2E96" w:rsidP="004B2E96">
      <w:pPr>
        <w:rPr>
          <w:rFonts w:ascii="Helvetica" w:hAnsi="Helvetica"/>
          <w:bCs/>
          <w:sz w:val="22"/>
          <w:szCs w:val="22"/>
          <w:lang w:val="en-US"/>
        </w:rPr>
      </w:pPr>
    </w:p>
    <w:p w14:paraId="22F3511B" w14:textId="74CF4521" w:rsidR="00364F48" w:rsidRDefault="004B2E96" w:rsidP="00364F48">
      <w:pPr>
        <w:pStyle w:val="a6"/>
        <w:numPr>
          <w:ilvl w:val="0"/>
          <w:numId w:val="25"/>
        </w:numPr>
        <w:rPr>
          <w:rFonts w:ascii="Helvetica" w:hAnsi="Helvetica"/>
          <w:bCs/>
          <w:sz w:val="22"/>
          <w:szCs w:val="22"/>
          <w:lang w:val="en-US"/>
        </w:rPr>
      </w:pPr>
      <w:r w:rsidRPr="004B2E96">
        <w:rPr>
          <w:rFonts w:ascii="Helvetica" w:hAnsi="Helvetica"/>
          <w:bCs/>
          <w:sz w:val="22"/>
          <w:szCs w:val="22"/>
          <w:lang w:val="en-US"/>
        </w:rPr>
        <w:t>The function produces two events for each block in the blocks list, one for when the block opens (i.e., the beginning of the block) and one for when it closes (i.e., the end of the block). A list named e contains these occurrences.</w:t>
      </w:r>
    </w:p>
    <w:p w14:paraId="49F1B092" w14:textId="77777777" w:rsidR="00364F48" w:rsidRPr="00364F48" w:rsidRDefault="00364F48" w:rsidP="00364F48">
      <w:pPr>
        <w:ind w:left="360"/>
        <w:rPr>
          <w:rFonts w:ascii="Helvetica" w:hAnsi="Helvetica"/>
          <w:bCs/>
          <w:sz w:val="22"/>
          <w:szCs w:val="22"/>
          <w:lang w:val="en-US"/>
        </w:rPr>
      </w:pPr>
    </w:p>
    <w:p w14:paraId="007D154A" w14:textId="109443A2" w:rsidR="002275B0" w:rsidRDefault="00364F48" w:rsidP="00364F48">
      <w:pPr>
        <w:ind w:left="360"/>
        <w:jc w:val="center"/>
        <w:rPr>
          <w:rFonts w:ascii="Helvetica" w:hAnsi="Helvetica"/>
          <w:bCs/>
          <w:sz w:val="22"/>
          <w:szCs w:val="22"/>
          <w:lang w:val="en-US"/>
        </w:rPr>
      </w:pPr>
      <w:r>
        <w:rPr>
          <w:noProof/>
          <w:lang w:val="en-US"/>
        </w:rPr>
        <w:drawing>
          <wp:inline distT="0" distB="0" distL="0" distR="0" wp14:anchorId="0A8C6C0B" wp14:editId="433A1B29">
            <wp:extent cx="2667251" cy="1835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9373" cy="1850219"/>
                    </a:xfrm>
                    <a:prstGeom prst="rect">
                      <a:avLst/>
                    </a:prstGeom>
                  </pic:spPr>
                </pic:pic>
              </a:graphicData>
            </a:graphic>
          </wp:inline>
        </w:drawing>
      </w:r>
    </w:p>
    <w:p w14:paraId="78E4B6C2" w14:textId="77777777" w:rsidR="00364F48" w:rsidRDefault="00364F48" w:rsidP="00364F48">
      <w:pPr>
        <w:ind w:left="360"/>
        <w:jc w:val="center"/>
        <w:rPr>
          <w:rFonts w:ascii="Helvetica" w:hAnsi="Helvetica"/>
          <w:bCs/>
          <w:i/>
          <w:iCs/>
          <w:sz w:val="22"/>
          <w:szCs w:val="22"/>
          <w:lang w:val="en-US"/>
        </w:rPr>
      </w:pPr>
    </w:p>
    <w:p w14:paraId="2FCE2310" w14:textId="4357D479" w:rsidR="00364F48" w:rsidRPr="00364F48" w:rsidRDefault="00364F48" w:rsidP="00364F48">
      <w:pPr>
        <w:ind w:left="360"/>
        <w:jc w:val="center"/>
        <w:rPr>
          <w:rFonts w:ascii="Helvetica" w:hAnsi="Helvetica"/>
          <w:bCs/>
          <w:i/>
          <w:iCs/>
          <w:sz w:val="22"/>
          <w:szCs w:val="22"/>
          <w:lang w:val="en-US"/>
        </w:rPr>
      </w:pPr>
      <w:r w:rsidRPr="00364F48">
        <w:rPr>
          <w:rFonts w:ascii="Helvetica" w:hAnsi="Helvetica"/>
          <w:bCs/>
          <w:i/>
          <w:iCs/>
          <w:sz w:val="22"/>
          <w:szCs w:val="22"/>
          <w:lang w:val="en-US"/>
        </w:rPr>
        <w:t>Fig. 8</w:t>
      </w:r>
      <w:r w:rsidR="00D046A6">
        <w:rPr>
          <w:rFonts w:ascii="Helvetica" w:hAnsi="Helvetica"/>
          <w:bCs/>
          <w:i/>
          <w:iCs/>
          <w:sz w:val="22"/>
          <w:szCs w:val="22"/>
          <w:lang w:val="en-US"/>
        </w:rPr>
        <w:t>.</w:t>
      </w:r>
      <w:r w:rsidRPr="00364F48">
        <w:rPr>
          <w:rFonts w:ascii="Helvetica" w:hAnsi="Helvetica"/>
          <w:bCs/>
          <w:i/>
          <w:iCs/>
          <w:sz w:val="22"/>
          <w:szCs w:val="22"/>
          <w:lang w:val="en-US"/>
        </w:rPr>
        <w:t xml:space="preserve"> </w:t>
      </w:r>
      <w:r w:rsidR="00D046A6">
        <w:rPr>
          <w:rFonts w:ascii="Helvetica" w:hAnsi="Helvetica"/>
          <w:bCs/>
          <w:i/>
          <w:iCs/>
          <w:sz w:val="22"/>
          <w:szCs w:val="22"/>
          <w:lang w:val="en-US"/>
        </w:rPr>
        <w:t>A</w:t>
      </w:r>
      <w:r w:rsidRPr="00364F48">
        <w:rPr>
          <w:rFonts w:ascii="Helvetica" w:hAnsi="Helvetica"/>
          <w:bCs/>
          <w:i/>
          <w:iCs/>
          <w:sz w:val="22"/>
          <w:szCs w:val="22"/>
          <w:lang w:val="en-US"/>
        </w:rPr>
        <w:t>dding opening and closing events</w:t>
      </w:r>
      <w:r w:rsidR="00D046A6">
        <w:rPr>
          <w:rFonts w:ascii="Helvetica" w:hAnsi="Helvetica"/>
          <w:bCs/>
          <w:i/>
          <w:iCs/>
          <w:sz w:val="22"/>
          <w:szCs w:val="22"/>
          <w:lang w:val="en-US"/>
        </w:rPr>
        <w:t>.</w:t>
      </w:r>
    </w:p>
    <w:p w14:paraId="3346855C" w14:textId="3ACE6480" w:rsidR="004B2E96" w:rsidRDefault="004B2E96" w:rsidP="004B2E96">
      <w:pPr>
        <w:rPr>
          <w:rFonts w:ascii="Helvetica" w:hAnsi="Helvetica"/>
          <w:bCs/>
          <w:sz w:val="22"/>
          <w:szCs w:val="22"/>
          <w:lang w:val="en-US"/>
        </w:rPr>
      </w:pPr>
    </w:p>
    <w:p w14:paraId="5FE2F433" w14:textId="77777777" w:rsidR="00AA0A17" w:rsidRDefault="00AA0A17" w:rsidP="004B2E96">
      <w:pPr>
        <w:rPr>
          <w:rFonts w:ascii="Helvetica" w:hAnsi="Helvetica"/>
          <w:bCs/>
          <w:sz w:val="22"/>
          <w:szCs w:val="22"/>
          <w:lang w:val="en-US"/>
        </w:rPr>
      </w:pPr>
    </w:p>
    <w:p w14:paraId="4EDDDCFE" w14:textId="1099A49A" w:rsidR="00AA0A17" w:rsidRDefault="004B2E96" w:rsidP="00DA4A11">
      <w:pPr>
        <w:pStyle w:val="a6"/>
        <w:numPr>
          <w:ilvl w:val="0"/>
          <w:numId w:val="25"/>
        </w:numPr>
        <w:rPr>
          <w:rFonts w:ascii="Helvetica" w:hAnsi="Helvetica"/>
          <w:bCs/>
          <w:sz w:val="22"/>
          <w:szCs w:val="22"/>
          <w:lang w:val="en-US"/>
        </w:rPr>
      </w:pPr>
      <w:r w:rsidRPr="00DA4A11">
        <w:rPr>
          <w:rFonts w:ascii="Helvetica" w:hAnsi="Helvetica"/>
          <w:bCs/>
          <w:sz w:val="22"/>
          <w:szCs w:val="22"/>
          <w:lang w:val="en-US"/>
        </w:rPr>
        <w:t xml:space="preserve">Each event's x value is used to order the events in the e list. The x value designates the location in the code (token index in the code file string) where the event takes place. The events are </w:t>
      </w:r>
      <w:r w:rsidR="00DA4A11" w:rsidRPr="00DA4A11">
        <w:rPr>
          <w:rFonts w:ascii="Helvetica" w:hAnsi="Helvetica"/>
          <w:bCs/>
          <w:sz w:val="22"/>
          <w:szCs w:val="22"/>
          <w:lang w:val="en-US"/>
        </w:rPr>
        <w:t>sorted</w:t>
      </w:r>
      <w:r w:rsidRPr="00DA4A11">
        <w:rPr>
          <w:rFonts w:ascii="Helvetica" w:hAnsi="Helvetica"/>
          <w:bCs/>
          <w:sz w:val="22"/>
          <w:szCs w:val="22"/>
          <w:lang w:val="en-US"/>
        </w:rPr>
        <w:t xml:space="preserve"> in the order they come in the code</w:t>
      </w:r>
      <w:r w:rsidR="00DA4A11">
        <w:rPr>
          <w:rFonts w:ascii="Helvetica" w:hAnsi="Helvetica"/>
          <w:bCs/>
          <w:sz w:val="22"/>
          <w:szCs w:val="22"/>
          <w:lang w:val="en-US"/>
        </w:rPr>
        <w:t xml:space="preserve"> so that we can then iterate over all the events in e chronologically. This is done by the built-in STD .sort() method for lists, it takes a comparator to define the important feature I want to order the list elements according to (Fig. 9).</w:t>
      </w:r>
    </w:p>
    <w:p w14:paraId="4ADD51B1" w14:textId="77777777" w:rsidR="00DA4A11" w:rsidRPr="00DA4A11" w:rsidRDefault="00DA4A11" w:rsidP="00DA4A11">
      <w:pPr>
        <w:jc w:val="center"/>
        <w:rPr>
          <w:rFonts w:ascii="Helvetica" w:hAnsi="Helvetica"/>
          <w:bCs/>
          <w:sz w:val="22"/>
          <w:szCs w:val="22"/>
          <w:lang w:val="en-US"/>
        </w:rPr>
      </w:pPr>
    </w:p>
    <w:p w14:paraId="010ECCF9" w14:textId="30F78CD4" w:rsidR="00AA0A17" w:rsidRDefault="00DA4A11" w:rsidP="00AA0A17">
      <w:pPr>
        <w:jc w:val="center"/>
        <w:rPr>
          <w:rFonts w:ascii="Helvetica" w:hAnsi="Helvetica"/>
          <w:bCs/>
          <w:sz w:val="22"/>
          <w:szCs w:val="22"/>
          <w:lang w:val="en-US"/>
        </w:rPr>
      </w:pPr>
      <w:r>
        <w:rPr>
          <w:rFonts w:ascii="Helvetica" w:hAnsi="Helvetica"/>
          <w:bCs/>
          <w:noProof/>
          <w:sz w:val="22"/>
          <w:szCs w:val="22"/>
          <w:lang w:val="en-US"/>
        </w:rPr>
        <w:drawing>
          <wp:inline distT="0" distB="0" distL="0" distR="0" wp14:anchorId="23E27C6E" wp14:editId="5EB26201">
            <wp:extent cx="2904565" cy="1057193"/>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63031" cy="1078473"/>
                    </a:xfrm>
                    <a:prstGeom prst="rect">
                      <a:avLst/>
                    </a:prstGeom>
                  </pic:spPr>
                </pic:pic>
              </a:graphicData>
            </a:graphic>
          </wp:inline>
        </w:drawing>
      </w:r>
    </w:p>
    <w:p w14:paraId="091C58B6" w14:textId="77777777" w:rsidR="00DA4A11" w:rsidRDefault="00DA4A11" w:rsidP="00AA0A17">
      <w:pPr>
        <w:jc w:val="center"/>
        <w:rPr>
          <w:rFonts w:ascii="Helvetica" w:hAnsi="Helvetica"/>
          <w:bCs/>
          <w:i/>
          <w:iCs/>
          <w:sz w:val="22"/>
          <w:szCs w:val="22"/>
          <w:lang w:val="en-US"/>
        </w:rPr>
      </w:pPr>
    </w:p>
    <w:p w14:paraId="017F04E1" w14:textId="1B7F0D10" w:rsidR="00AA0A17" w:rsidRPr="007D52C5" w:rsidRDefault="00AA0A17" w:rsidP="00AA0A17">
      <w:pPr>
        <w:jc w:val="center"/>
        <w:rPr>
          <w:rFonts w:ascii="Helvetica" w:hAnsi="Helvetica"/>
          <w:bCs/>
          <w:i/>
          <w:iCs/>
          <w:sz w:val="22"/>
          <w:szCs w:val="22"/>
          <w:lang w:val="en-US"/>
        </w:rPr>
      </w:pPr>
      <w:r w:rsidRPr="007D52C5">
        <w:rPr>
          <w:rFonts w:ascii="Helvetica" w:hAnsi="Helvetica"/>
          <w:bCs/>
          <w:i/>
          <w:iCs/>
          <w:sz w:val="22"/>
          <w:szCs w:val="22"/>
          <w:lang w:val="en-US"/>
        </w:rPr>
        <w:t>Fig. 9</w:t>
      </w:r>
      <w:r w:rsidR="00D046A6">
        <w:rPr>
          <w:rFonts w:ascii="Helvetica" w:hAnsi="Helvetica"/>
          <w:bCs/>
          <w:i/>
          <w:iCs/>
          <w:sz w:val="22"/>
          <w:szCs w:val="22"/>
          <w:lang w:val="en-US"/>
        </w:rPr>
        <w:t>.</w:t>
      </w:r>
      <w:r w:rsidRPr="007D52C5">
        <w:rPr>
          <w:rFonts w:ascii="Helvetica" w:hAnsi="Helvetica"/>
          <w:bCs/>
          <w:i/>
          <w:iCs/>
          <w:sz w:val="22"/>
          <w:szCs w:val="22"/>
          <w:lang w:val="en-US"/>
        </w:rPr>
        <w:t xml:space="preserve"> </w:t>
      </w:r>
      <w:r w:rsidR="00D046A6">
        <w:rPr>
          <w:rFonts w:ascii="Helvetica" w:hAnsi="Helvetica"/>
          <w:bCs/>
          <w:i/>
          <w:iCs/>
          <w:sz w:val="22"/>
          <w:szCs w:val="22"/>
          <w:lang w:val="en-US"/>
        </w:rPr>
        <w:t>E</w:t>
      </w:r>
      <w:r w:rsidR="00DA4A11">
        <w:rPr>
          <w:rFonts w:ascii="Helvetica" w:hAnsi="Helvetica"/>
          <w:bCs/>
          <w:i/>
          <w:iCs/>
          <w:sz w:val="22"/>
          <w:szCs w:val="22"/>
          <w:lang w:val="en-US"/>
        </w:rPr>
        <w:t>vent sorting, comparator</w:t>
      </w:r>
      <w:r w:rsidR="00D046A6">
        <w:rPr>
          <w:rFonts w:ascii="Helvetica" w:hAnsi="Helvetica"/>
          <w:bCs/>
          <w:i/>
          <w:iCs/>
          <w:sz w:val="22"/>
          <w:szCs w:val="22"/>
          <w:lang w:val="en-US"/>
        </w:rPr>
        <w:t>.</w:t>
      </w:r>
    </w:p>
    <w:p w14:paraId="5BAC40A8" w14:textId="77777777" w:rsidR="00AA0A17" w:rsidRPr="00AA0A17" w:rsidRDefault="00AA0A17" w:rsidP="00AA0A17">
      <w:pPr>
        <w:rPr>
          <w:rFonts w:ascii="Helvetica" w:hAnsi="Helvetica"/>
          <w:bCs/>
          <w:sz w:val="22"/>
          <w:szCs w:val="22"/>
          <w:lang w:val="en-US"/>
        </w:rPr>
      </w:pPr>
    </w:p>
    <w:p w14:paraId="4697EC9F" w14:textId="70BF4FF4" w:rsidR="009210F5" w:rsidRDefault="009210F5">
      <w:pPr>
        <w:rPr>
          <w:rFonts w:ascii="Helvetica" w:hAnsi="Helvetica"/>
          <w:bCs/>
          <w:sz w:val="22"/>
          <w:szCs w:val="22"/>
          <w:lang w:val="en-US"/>
        </w:rPr>
      </w:pPr>
      <w:r>
        <w:rPr>
          <w:rFonts w:ascii="Helvetica" w:hAnsi="Helvetica"/>
          <w:bCs/>
          <w:sz w:val="22"/>
          <w:szCs w:val="22"/>
          <w:lang w:val="en-US"/>
        </w:rPr>
        <w:br w:type="page"/>
      </w:r>
    </w:p>
    <w:p w14:paraId="5DCDC331" w14:textId="2D9869BD" w:rsidR="00B941A1" w:rsidRDefault="004B2E96" w:rsidP="00B941A1">
      <w:pPr>
        <w:pStyle w:val="a6"/>
        <w:numPr>
          <w:ilvl w:val="0"/>
          <w:numId w:val="25"/>
        </w:numPr>
        <w:rPr>
          <w:rFonts w:ascii="Helvetica" w:hAnsi="Helvetica"/>
          <w:bCs/>
          <w:sz w:val="22"/>
          <w:szCs w:val="22"/>
          <w:lang w:val="en-US"/>
        </w:rPr>
      </w:pPr>
      <w:r w:rsidRPr="004B2E96">
        <w:rPr>
          <w:rFonts w:ascii="Helvetica" w:hAnsi="Helvetica"/>
          <w:bCs/>
          <w:sz w:val="22"/>
          <w:szCs w:val="22"/>
          <w:lang w:val="en-US"/>
        </w:rPr>
        <w:lastRenderedPageBreak/>
        <w:t>Event processing.</w:t>
      </w:r>
      <w:r>
        <w:rPr>
          <w:rFonts w:ascii="Helvetica" w:hAnsi="Helvetica"/>
          <w:bCs/>
          <w:sz w:val="22"/>
          <w:szCs w:val="22"/>
          <w:lang w:val="en-US"/>
        </w:rPr>
        <w:t xml:space="preserve"> My code </w:t>
      </w:r>
      <w:r w:rsidRPr="004B2E96">
        <w:rPr>
          <w:rFonts w:ascii="Helvetica" w:hAnsi="Helvetica"/>
          <w:bCs/>
          <w:sz w:val="22"/>
          <w:szCs w:val="22"/>
          <w:lang w:val="en-US"/>
        </w:rPr>
        <w:t xml:space="preserve">loops over the sorted list of events, adding tags to the associated code blocks that contain details like </w:t>
      </w:r>
      <w:r>
        <w:rPr>
          <w:rFonts w:ascii="Helvetica" w:hAnsi="Helvetica"/>
          <w:bCs/>
          <w:sz w:val="22"/>
          <w:szCs w:val="22"/>
          <w:lang w:val="en-US"/>
        </w:rPr>
        <w:t>B</w:t>
      </w:r>
      <w:r w:rsidRPr="004B2E96">
        <w:rPr>
          <w:rFonts w:ascii="Helvetica" w:hAnsi="Helvetica"/>
          <w:bCs/>
          <w:sz w:val="22"/>
          <w:szCs w:val="22"/>
          <w:lang w:val="en-US"/>
        </w:rPr>
        <w:t>lock ID, CSS styles, and event handlers</w:t>
      </w:r>
      <w:r w:rsidR="00633652">
        <w:rPr>
          <w:rFonts w:ascii="Helvetica" w:hAnsi="Helvetica"/>
          <w:bCs/>
          <w:sz w:val="22"/>
          <w:szCs w:val="22"/>
          <w:lang w:val="en-US"/>
        </w:rPr>
        <w:t xml:space="preserve"> (oncontextmenu for right mouse click or onclick for left mouse click, for example)</w:t>
      </w:r>
      <w:r w:rsidRPr="004B2E96">
        <w:rPr>
          <w:rFonts w:ascii="Helvetica" w:hAnsi="Helvetica"/>
          <w:bCs/>
          <w:sz w:val="22"/>
          <w:szCs w:val="22"/>
          <w:lang w:val="en-US"/>
        </w:rPr>
        <w:t xml:space="preserve">. </w:t>
      </w:r>
      <w:r w:rsidR="00DA4A11">
        <w:rPr>
          <w:rFonts w:ascii="Helvetica" w:hAnsi="Helvetica"/>
          <w:bCs/>
          <w:sz w:val="22"/>
          <w:szCs w:val="22"/>
          <w:lang w:val="en-US"/>
        </w:rPr>
        <w:t xml:space="preserve">This is </w:t>
      </w:r>
      <w:r w:rsidR="00633652">
        <w:rPr>
          <w:rFonts w:ascii="Helvetica" w:hAnsi="Helvetica"/>
          <w:bCs/>
          <w:sz w:val="22"/>
          <w:szCs w:val="22"/>
          <w:lang w:val="en-US"/>
        </w:rPr>
        <w:t xml:space="preserve">essentially </w:t>
      </w:r>
      <w:r w:rsidR="00DA4A11">
        <w:rPr>
          <w:rFonts w:ascii="Helvetica" w:hAnsi="Helvetica"/>
          <w:bCs/>
          <w:sz w:val="22"/>
          <w:szCs w:val="22"/>
          <w:lang w:val="en-US"/>
        </w:rPr>
        <w:t>where the HTML generation happens</w:t>
      </w:r>
      <w:r w:rsidR="00633652">
        <w:rPr>
          <w:rFonts w:ascii="Helvetica" w:hAnsi="Helvetica"/>
          <w:bCs/>
          <w:sz w:val="22"/>
          <w:szCs w:val="22"/>
          <w:lang w:val="en-US"/>
        </w:rPr>
        <w:t>, however it is not going to the resulting HTML file just yet</w:t>
      </w:r>
      <w:r w:rsidR="00DA4A11">
        <w:rPr>
          <w:rFonts w:ascii="Helvetica" w:hAnsi="Helvetica"/>
          <w:bCs/>
          <w:sz w:val="22"/>
          <w:szCs w:val="22"/>
          <w:lang w:val="en-US"/>
        </w:rPr>
        <w:t xml:space="preserve">. </w:t>
      </w:r>
      <w:r w:rsidRPr="004B2E96">
        <w:rPr>
          <w:rFonts w:ascii="Helvetica" w:hAnsi="Helvetica"/>
          <w:bCs/>
          <w:sz w:val="22"/>
          <w:szCs w:val="22"/>
          <w:lang w:val="en-US"/>
        </w:rPr>
        <w:t xml:space="preserve">These tags are </w:t>
      </w:r>
      <w:r>
        <w:rPr>
          <w:rFonts w:ascii="Helvetica" w:hAnsi="Helvetica"/>
          <w:bCs/>
          <w:sz w:val="22"/>
          <w:szCs w:val="22"/>
          <w:lang w:val="en-US"/>
        </w:rPr>
        <w:t xml:space="preserve">then </w:t>
      </w:r>
      <w:r w:rsidRPr="004B2E96">
        <w:rPr>
          <w:rFonts w:ascii="Helvetica" w:hAnsi="Helvetica"/>
          <w:bCs/>
          <w:sz w:val="22"/>
          <w:szCs w:val="22"/>
          <w:lang w:val="en-US"/>
        </w:rPr>
        <w:t xml:space="preserve">added to a tags data structure, </w:t>
      </w:r>
      <w:r w:rsidR="00633652">
        <w:rPr>
          <w:rFonts w:ascii="Helvetica" w:hAnsi="Helvetica"/>
          <w:bCs/>
          <w:sz w:val="22"/>
          <w:szCs w:val="22"/>
          <w:lang w:val="en-US"/>
        </w:rPr>
        <w:t>sorted</w:t>
      </w:r>
      <w:r w:rsidRPr="004B2E96">
        <w:rPr>
          <w:rFonts w:ascii="Helvetica" w:hAnsi="Helvetica"/>
          <w:bCs/>
          <w:sz w:val="22"/>
          <w:szCs w:val="22"/>
          <w:lang w:val="en-US"/>
        </w:rPr>
        <w:t xml:space="preserve"> by </w:t>
      </w:r>
      <w:r w:rsidR="00633652">
        <w:rPr>
          <w:rFonts w:ascii="Helvetica" w:hAnsi="Helvetica"/>
          <w:bCs/>
          <w:sz w:val="22"/>
          <w:szCs w:val="22"/>
          <w:lang w:val="en-US"/>
        </w:rPr>
        <w:t xml:space="preserve">e[i].x </w:t>
      </w:r>
      <w:r w:rsidRPr="004B2E96">
        <w:rPr>
          <w:rFonts w:ascii="Helvetica" w:hAnsi="Helvetica"/>
          <w:bCs/>
          <w:sz w:val="22"/>
          <w:szCs w:val="22"/>
          <w:lang w:val="en-US"/>
        </w:rPr>
        <w:t>position.</w:t>
      </w:r>
    </w:p>
    <w:p w14:paraId="20B9D752" w14:textId="77777777" w:rsidR="009210F5" w:rsidRPr="009210F5" w:rsidRDefault="009210F5" w:rsidP="009210F5">
      <w:pPr>
        <w:rPr>
          <w:rFonts w:ascii="Helvetica" w:hAnsi="Helvetica"/>
          <w:bCs/>
          <w:sz w:val="22"/>
          <w:szCs w:val="22"/>
          <w:lang w:val="en-US"/>
        </w:rPr>
      </w:pPr>
    </w:p>
    <w:p w14:paraId="7FA502CA" w14:textId="77777777" w:rsidR="00DA4A11" w:rsidRDefault="00DA4A11" w:rsidP="00DA4A11">
      <w:pPr>
        <w:rPr>
          <w:rFonts w:ascii="Helvetica" w:hAnsi="Helvetica"/>
          <w:bCs/>
          <w:sz w:val="22"/>
          <w:szCs w:val="22"/>
          <w:lang w:val="en-US"/>
        </w:rPr>
      </w:pPr>
    </w:p>
    <w:p w14:paraId="1DAB13D9" w14:textId="0E6BFB7D" w:rsidR="00DA4A11" w:rsidRDefault="00DA4A11" w:rsidP="009210F5">
      <w:pPr>
        <w:jc w:val="center"/>
        <w:rPr>
          <w:rFonts w:ascii="Helvetica" w:hAnsi="Helvetica"/>
          <w:bCs/>
          <w:sz w:val="22"/>
          <w:szCs w:val="22"/>
          <w:lang w:val="en-US"/>
        </w:rPr>
      </w:pPr>
      <w:r>
        <w:rPr>
          <w:rFonts w:ascii="Helvetica" w:hAnsi="Helvetica"/>
          <w:bCs/>
          <w:noProof/>
          <w:sz w:val="22"/>
          <w:szCs w:val="22"/>
          <w:lang w:val="en-US"/>
        </w:rPr>
        <w:drawing>
          <wp:inline distT="0" distB="0" distL="0" distR="0" wp14:anchorId="5F9BA082" wp14:editId="57FBC4F2">
            <wp:extent cx="3115957" cy="367553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50928" cy="3716782"/>
                    </a:xfrm>
                    <a:prstGeom prst="rect">
                      <a:avLst/>
                    </a:prstGeom>
                  </pic:spPr>
                </pic:pic>
              </a:graphicData>
            </a:graphic>
          </wp:inline>
        </w:drawing>
      </w:r>
    </w:p>
    <w:p w14:paraId="74907020" w14:textId="77777777" w:rsidR="009210F5" w:rsidRDefault="009210F5" w:rsidP="009210F5">
      <w:pPr>
        <w:jc w:val="center"/>
        <w:rPr>
          <w:rFonts w:ascii="Helvetica" w:hAnsi="Helvetica"/>
          <w:bCs/>
          <w:sz w:val="22"/>
          <w:szCs w:val="22"/>
          <w:lang w:val="en-US"/>
        </w:rPr>
      </w:pPr>
    </w:p>
    <w:p w14:paraId="4D8F7DBE" w14:textId="283CB596" w:rsidR="009210F5" w:rsidRPr="009210F5" w:rsidRDefault="009210F5" w:rsidP="009210F5">
      <w:pPr>
        <w:jc w:val="center"/>
        <w:rPr>
          <w:rFonts w:ascii="Helvetica" w:hAnsi="Helvetica"/>
          <w:bCs/>
          <w:i/>
          <w:iCs/>
          <w:sz w:val="22"/>
          <w:szCs w:val="22"/>
          <w:lang w:val="en-US"/>
        </w:rPr>
      </w:pPr>
      <w:r w:rsidRPr="009210F5">
        <w:rPr>
          <w:rFonts w:ascii="Helvetica" w:hAnsi="Helvetica"/>
          <w:bCs/>
          <w:i/>
          <w:iCs/>
          <w:sz w:val="22"/>
          <w:szCs w:val="22"/>
          <w:lang w:val="en-US"/>
        </w:rPr>
        <w:t>Fig. 10</w:t>
      </w:r>
      <w:r w:rsidR="00D046A6">
        <w:rPr>
          <w:rFonts w:ascii="Helvetica" w:hAnsi="Helvetica"/>
          <w:bCs/>
          <w:i/>
          <w:iCs/>
          <w:sz w:val="22"/>
          <w:szCs w:val="22"/>
          <w:lang w:val="en-US"/>
        </w:rPr>
        <w:t xml:space="preserve">. </w:t>
      </w:r>
      <w:r w:rsidR="001C08D3">
        <w:rPr>
          <w:rFonts w:ascii="Helvetica" w:hAnsi="Helvetica"/>
          <w:bCs/>
          <w:i/>
          <w:iCs/>
          <w:sz w:val="22"/>
          <w:szCs w:val="22"/>
          <w:lang w:val="en-US"/>
        </w:rPr>
        <w:t>Creating tags for blocks</w:t>
      </w:r>
      <w:r w:rsidR="00D046A6">
        <w:rPr>
          <w:rFonts w:ascii="Helvetica" w:hAnsi="Helvetica"/>
          <w:bCs/>
          <w:i/>
          <w:iCs/>
          <w:sz w:val="22"/>
          <w:szCs w:val="22"/>
          <w:lang w:val="en-US"/>
        </w:rPr>
        <w:t>.</w:t>
      </w:r>
    </w:p>
    <w:p w14:paraId="6CA1BF89" w14:textId="77777777" w:rsidR="00DA4A11" w:rsidRDefault="00DA4A11" w:rsidP="00DA4A11">
      <w:pPr>
        <w:rPr>
          <w:rFonts w:ascii="Helvetica" w:hAnsi="Helvetica"/>
          <w:bCs/>
          <w:sz w:val="22"/>
          <w:szCs w:val="22"/>
          <w:lang w:val="en-US"/>
        </w:rPr>
      </w:pPr>
    </w:p>
    <w:p w14:paraId="33FD048A" w14:textId="77777777" w:rsidR="00DA4A11" w:rsidRPr="00DA4A11" w:rsidRDefault="00DA4A11" w:rsidP="00DA4A11">
      <w:pPr>
        <w:rPr>
          <w:rFonts w:ascii="Helvetica" w:hAnsi="Helvetica"/>
          <w:bCs/>
          <w:sz w:val="22"/>
          <w:szCs w:val="22"/>
          <w:lang w:val="en-US"/>
        </w:rPr>
      </w:pPr>
    </w:p>
    <w:p w14:paraId="660B0A5A" w14:textId="77777777" w:rsidR="004B2E96" w:rsidRDefault="004B2E96" w:rsidP="00B941A1">
      <w:pPr>
        <w:rPr>
          <w:rFonts w:ascii="Helvetica" w:hAnsi="Helvetica"/>
          <w:bCs/>
          <w:sz w:val="22"/>
          <w:szCs w:val="22"/>
          <w:lang w:val="en-US"/>
        </w:rPr>
      </w:pPr>
    </w:p>
    <w:p w14:paraId="47FB3C20" w14:textId="77777777" w:rsidR="0054413F" w:rsidRDefault="0054413F">
      <w:pPr>
        <w:rPr>
          <w:rFonts w:ascii="Helvetica" w:hAnsi="Helvetica"/>
          <w:bCs/>
          <w:sz w:val="22"/>
          <w:szCs w:val="22"/>
          <w:lang w:val="en-US"/>
        </w:rPr>
      </w:pPr>
      <w:r>
        <w:rPr>
          <w:rFonts w:ascii="Helvetica" w:hAnsi="Helvetica"/>
          <w:bCs/>
          <w:sz w:val="22"/>
          <w:szCs w:val="22"/>
          <w:lang w:val="en-US"/>
        </w:rPr>
        <w:br w:type="page"/>
      </w:r>
    </w:p>
    <w:p w14:paraId="51B37DFD" w14:textId="00AB8F77" w:rsidR="0054413F" w:rsidRDefault="0054413F" w:rsidP="0054413F">
      <w:pPr>
        <w:rPr>
          <w:rFonts w:ascii="Helvetica" w:hAnsi="Helvetica"/>
          <w:bCs/>
          <w:sz w:val="22"/>
          <w:szCs w:val="22"/>
          <w:lang w:val="en-US"/>
        </w:rPr>
      </w:pPr>
    </w:p>
    <w:p w14:paraId="73DEFB1B" w14:textId="77777777" w:rsidR="0054413F" w:rsidRDefault="0054413F" w:rsidP="0054413F">
      <w:pPr>
        <w:rPr>
          <w:rFonts w:ascii="Helvetica" w:hAnsi="Helvetica"/>
          <w:bCs/>
          <w:sz w:val="22"/>
          <w:szCs w:val="22"/>
          <w:lang w:val="en-US"/>
        </w:rPr>
      </w:pPr>
    </w:p>
    <w:p w14:paraId="50F2BC95" w14:textId="1DC9E0EB" w:rsidR="001A5103" w:rsidRDefault="00A14B0B" w:rsidP="0054413F">
      <w:pPr>
        <w:rPr>
          <w:rFonts w:ascii="Helvetica" w:hAnsi="Helvetica"/>
          <w:bCs/>
          <w:sz w:val="22"/>
          <w:szCs w:val="22"/>
          <w:lang w:val="en-US"/>
        </w:rPr>
      </w:pPr>
      <w:r w:rsidRPr="00A14B0B">
        <w:rPr>
          <w:rFonts w:ascii="Helvetica" w:hAnsi="Helvetica"/>
          <w:bCs/>
          <w:noProof/>
          <w:sz w:val="22"/>
          <w:szCs w:val="22"/>
          <w:lang w:val="en-US"/>
        </w:rPr>
        <w:drawing>
          <wp:inline distT="0" distB="0" distL="0" distR="0" wp14:anchorId="1EBCE01E" wp14:editId="1E2B51E0">
            <wp:extent cx="5940425" cy="363347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633470"/>
                    </a:xfrm>
                    <a:prstGeom prst="rect">
                      <a:avLst/>
                    </a:prstGeom>
                  </pic:spPr>
                </pic:pic>
              </a:graphicData>
            </a:graphic>
          </wp:inline>
        </w:drawing>
      </w:r>
    </w:p>
    <w:p w14:paraId="1867D074" w14:textId="5AA843AA" w:rsidR="001A5103" w:rsidRPr="00D44229" w:rsidRDefault="001A5103" w:rsidP="001A5103">
      <w:pPr>
        <w:jc w:val="center"/>
        <w:rPr>
          <w:rFonts w:ascii="Helvetica" w:hAnsi="Helvetica"/>
          <w:bCs/>
          <w:i/>
          <w:iCs/>
          <w:sz w:val="22"/>
          <w:szCs w:val="22"/>
          <w:lang w:val="en-US"/>
        </w:rPr>
      </w:pPr>
      <w:r w:rsidRPr="00D44229">
        <w:rPr>
          <w:rFonts w:ascii="Helvetica" w:hAnsi="Helvetica"/>
          <w:bCs/>
          <w:i/>
          <w:iCs/>
          <w:sz w:val="22"/>
          <w:szCs w:val="22"/>
          <w:lang w:val="en-US"/>
        </w:rPr>
        <w:t xml:space="preserve">Fig. </w:t>
      </w:r>
      <w:r w:rsidR="00633652" w:rsidRPr="00D44229">
        <w:rPr>
          <w:rFonts w:ascii="Helvetica" w:hAnsi="Helvetica"/>
          <w:bCs/>
          <w:i/>
          <w:iCs/>
          <w:sz w:val="22"/>
          <w:szCs w:val="22"/>
          <w:lang w:val="en-US"/>
        </w:rPr>
        <w:t>11</w:t>
      </w:r>
      <w:r w:rsidR="00D046A6">
        <w:rPr>
          <w:rFonts w:ascii="Helvetica" w:hAnsi="Helvetica"/>
          <w:bCs/>
          <w:i/>
          <w:iCs/>
          <w:sz w:val="22"/>
          <w:szCs w:val="22"/>
          <w:lang w:val="en-US"/>
        </w:rPr>
        <w:t>.</w:t>
      </w:r>
      <w:r w:rsidR="00806B08">
        <w:rPr>
          <w:rFonts w:ascii="Helvetica" w:hAnsi="Helvetica"/>
          <w:bCs/>
          <w:i/>
          <w:iCs/>
          <w:sz w:val="22"/>
          <w:szCs w:val="22"/>
          <w:lang w:val="en-US"/>
        </w:rPr>
        <w:t xml:space="preserve"> </w:t>
      </w:r>
      <w:r w:rsidR="00D046A6">
        <w:rPr>
          <w:rFonts w:ascii="Helvetica" w:hAnsi="Helvetica"/>
          <w:bCs/>
          <w:i/>
          <w:iCs/>
          <w:sz w:val="22"/>
          <w:szCs w:val="22"/>
          <w:lang w:val="en-US"/>
        </w:rPr>
        <w:t>Blocks in the output file.</w:t>
      </w:r>
    </w:p>
    <w:p w14:paraId="3A280CD0" w14:textId="77777777" w:rsidR="001A5103" w:rsidRDefault="001A5103" w:rsidP="0054413F">
      <w:pPr>
        <w:rPr>
          <w:rFonts w:ascii="Helvetica" w:hAnsi="Helvetica"/>
          <w:bCs/>
          <w:sz w:val="22"/>
          <w:szCs w:val="22"/>
          <w:lang w:val="en-US"/>
        </w:rPr>
      </w:pPr>
    </w:p>
    <w:p w14:paraId="4107207C" w14:textId="449E077D" w:rsidR="00A14B0B" w:rsidRDefault="0054413F" w:rsidP="0054413F">
      <w:pPr>
        <w:rPr>
          <w:rFonts w:ascii="Helvetica" w:hAnsi="Helvetica"/>
          <w:bCs/>
          <w:sz w:val="22"/>
          <w:szCs w:val="22"/>
          <w:lang w:val="en-US"/>
        </w:rPr>
      </w:pPr>
      <w:r w:rsidRPr="0054413F">
        <w:rPr>
          <w:rFonts w:ascii="Helvetica" w:hAnsi="Helvetica"/>
          <w:bCs/>
          <w:sz w:val="22"/>
          <w:szCs w:val="22"/>
          <w:lang w:val="en-US"/>
        </w:rPr>
        <w:t xml:space="preserve">Figure </w:t>
      </w:r>
      <w:r w:rsidR="00633652">
        <w:rPr>
          <w:rFonts w:ascii="Helvetica" w:hAnsi="Helvetica"/>
          <w:bCs/>
          <w:sz w:val="22"/>
          <w:szCs w:val="22"/>
          <w:lang w:val="en-US"/>
        </w:rPr>
        <w:t>11</w:t>
      </w:r>
      <w:r w:rsidRPr="0054413F">
        <w:rPr>
          <w:rFonts w:ascii="Helvetica" w:hAnsi="Helvetica"/>
          <w:bCs/>
          <w:sz w:val="22"/>
          <w:szCs w:val="22"/>
          <w:lang w:val="en-US"/>
        </w:rPr>
        <w:t xml:space="preserve"> illustrates how the scanline technique is applied to the processing and wrapping of code blocks in DartBoard. As a result of the algorithm's effective identification and wrapping of the blocks, users can easily collapse or extend the blocks for better code navigation and readability.</w:t>
      </w:r>
    </w:p>
    <w:p w14:paraId="51344B7D" w14:textId="77777777" w:rsidR="00A14B0B" w:rsidRPr="0054413F" w:rsidRDefault="00A14B0B" w:rsidP="0054413F">
      <w:pPr>
        <w:rPr>
          <w:rFonts w:ascii="Helvetica" w:hAnsi="Helvetica"/>
          <w:bCs/>
          <w:sz w:val="22"/>
          <w:szCs w:val="22"/>
          <w:lang w:val="en-US"/>
        </w:rPr>
      </w:pPr>
    </w:p>
    <w:p w14:paraId="78B0FDDF" w14:textId="67659C94" w:rsidR="00A14B0B" w:rsidRDefault="0054413F" w:rsidP="0054413F">
      <w:pPr>
        <w:rPr>
          <w:rFonts w:ascii="Helvetica" w:hAnsi="Helvetica"/>
          <w:bCs/>
          <w:sz w:val="22"/>
          <w:szCs w:val="22"/>
          <w:lang w:val="en-US"/>
        </w:rPr>
      </w:pPr>
      <w:r w:rsidRPr="0054413F">
        <w:rPr>
          <w:rFonts w:ascii="Helvetica" w:hAnsi="Helvetica"/>
          <w:bCs/>
          <w:sz w:val="22"/>
          <w:szCs w:val="22"/>
          <w:lang w:val="en-US"/>
        </w:rPr>
        <w:t xml:space="preserve">Wrapped code blocks are </w:t>
      </w:r>
      <w:r w:rsidR="00A14B0B">
        <w:rPr>
          <w:rFonts w:ascii="Helvetica" w:hAnsi="Helvetica"/>
          <w:bCs/>
          <w:sz w:val="22"/>
          <w:szCs w:val="22"/>
          <w:lang w:val="en-US"/>
        </w:rPr>
        <w:t xml:space="preserve">also </w:t>
      </w:r>
      <w:r w:rsidRPr="0054413F">
        <w:rPr>
          <w:rFonts w:ascii="Helvetica" w:hAnsi="Helvetica"/>
          <w:bCs/>
          <w:sz w:val="22"/>
          <w:szCs w:val="22"/>
          <w:lang w:val="en-US"/>
        </w:rPr>
        <w:t xml:space="preserve">shown visually in Fig. </w:t>
      </w:r>
      <w:r w:rsidR="00633652">
        <w:rPr>
          <w:rFonts w:ascii="Helvetica" w:hAnsi="Helvetica"/>
          <w:bCs/>
          <w:sz w:val="22"/>
          <w:szCs w:val="22"/>
          <w:lang w:val="en-US"/>
        </w:rPr>
        <w:t>11</w:t>
      </w:r>
      <w:r w:rsidRPr="0054413F">
        <w:rPr>
          <w:rFonts w:ascii="Helvetica" w:hAnsi="Helvetica"/>
          <w:bCs/>
          <w:sz w:val="22"/>
          <w:szCs w:val="22"/>
          <w:lang w:val="en-US"/>
        </w:rPr>
        <w:t>, and each block can be expanded or compressed</w:t>
      </w:r>
      <w:r>
        <w:rPr>
          <w:rFonts w:ascii="Helvetica" w:hAnsi="Helvetica"/>
          <w:bCs/>
          <w:sz w:val="22"/>
          <w:szCs w:val="22"/>
          <w:lang w:val="en-US"/>
        </w:rPr>
        <w:t xml:space="preserve"> by clicking</w:t>
      </w:r>
      <w:r w:rsidRPr="0054413F">
        <w:rPr>
          <w:rFonts w:ascii="Helvetica" w:hAnsi="Helvetica"/>
          <w:bCs/>
          <w:sz w:val="22"/>
          <w:szCs w:val="22"/>
          <w:lang w:val="en-US"/>
        </w:rPr>
        <w:t>. This functionality allows users to concentrate on particular sections of the code while obscuring less important ones, greatly improving the user experience when navigating complicated codebases.</w:t>
      </w:r>
      <w:r w:rsidR="00A14B0B">
        <w:rPr>
          <w:rFonts w:ascii="Helvetica" w:hAnsi="Helvetica"/>
          <w:bCs/>
          <w:sz w:val="22"/>
          <w:szCs w:val="22"/>
          <w:lang w:val="en-US"/>
        </w:rPr>
        <w:t xml:space="preserve"> One can see how the scope for the ‘while’ scope is collapsed whereas the block for the if statement highlighted (block-2) is expanded. This is controlled by the event handler on the html tags that DartBoard puts scanlining the blocks and putting the tags in place.</w:t>
      </w:r>
    </w:p>
    <w:p w14:paraId="68875D45" w14:textId="77777777" w:rsidR="0054413F" w:rsidRDefault="0054413F" w:rsidP="0054413F">
      <w:pPr>
        <w:rPr>
          <w:rFonts w:ascii="Helvetica" w:hAnsi="Helvetica"/>
          <w:bCs/>
          <w:sz w:val="22"/>
          <w:szCs w:val="22"/>
          <w:lang w:val="en-US"/>
        </w:rPr>
      </w:pPr>
    </w:p>
    <w:p w14:paraId="35B43B61" w14:textId="4BF277B6" w:rsidR="004B2E96" w:rsidRDefault="00A14B0B" w:rsidP="00B941A1">
      <w:pPr>
        <w:rPr>
          <w:rFonts w:ascii="Helvetica" w:hAnsi="Helvetica"/>
          <w:bCs/>
          <w:sz w:val="22"/>
          <w:szCs w:val="22"/>
          <w:lang w:val="en-US"/>
        </w:rPr>
      </w:pPr>
      <w:r>
        <w:rPr>
          <w:rFonts w:ascii="Helvetica" w:hAnsi="Helvetica"/>
          <w:bCs/>
          <w:sz w:val="22"/>
          <w:szCs w:val="22"/>
          <w:lang w:val="en-US"/>
        </w:rPr>
        <w:t>Also, notice how</w:t>
      </w:r>
      <w:r w:rsidR="0054413F" w:rsidRPr="0054413F">
        <w:rPr>
          <w:rFonts w:ascii="Helvetica" w:hAnsi="Helvetica"/>
          <w:bCs/>
          <w:sz w:val="22"/>
          <w:szCs w:val="22"/>
          <w:lang w:val="en-US"/>
        </w:rPr>
        <w:t xml:space="preserve"> </w:t>
      </w:r>
      <w:r>
        <w:rPr>
          <w:rFonts w:ascii="Helvetica" w:hAnsi="Helvetica"/>
          <w:bCs/>
          <w:sz w:val="22"/>
          <w:szCs w:val="22"/>
          <w:lang w:val="en-US"/>
        </w:rPr>
        <w:t>the end u</w:t>
      </w:r>
      <w:r w:rsidR="0054413F" w:rsidRPr="0054413F">
        <w:rPr>
          <w:rFonts w:ascii="Helvetica" w:hAnsi="Helvetica"/>
          <w:bCs/>
          <w:sz w:val="22"/>
          <w:szCs w:val="22"/>
          <w:lang w:val="en-US"/>
        </w:rPr>
        <w:t xml:space="preserve">ser </w:t>
      </w:r>
      <w:r>
        <w:rPr>
          <w:rFonts w:ascii="Helvetica" w:hAnsi="Helvetica"/>
          <w:bCs/>
          <w:sz w:val="22"/>
          <w:szCs w:val="22"/>
          <w:lang w:val="en-US"/>
        </w:rPr>
        <w:t xml:space="preserve">is able to </w:t>
      </w:r>
      <w:r w:rsidR="0054413F" w:rsidRPr="0054413F">
        <w:rPr>
          <w:rFonts w:ascii="Helvetica" w:hAnsi="Helvetica"/>
          <w:bCs/>
          <w:sz w:val="22"/>
          <w:szCs w:val="22"/>
          <w:lang w:val="en-US"/>
        </w:rPr>
        <w:t>collapse or extend nested blocks independently of their parent blocks.</w:t>
      </w:r>
    </w:p>
    <w:p w14:paraId="41F46FE3" w14:textId="77777777" w:rsidR="004B2E96" w:rsidRDefault="004B2E96" w:rsidP="00B941A1">
      <w:pPr>
        <w:rPr>
          <w:rFonts w:ascii="Helvetica" w:hAnsi="Helvetica"/>
          <w:bCs/>
          <w:sz w:val="22"/>
          <w:szCs w:val="22"/>
          <w:lang w:val="en-US"/>
        </w:rPr>
      </w:pPr>
    </w:p>
    <w:p w14:paraId="45363135" w14:textId="3A140583" w:rsidR="0032143B" w:rsidRPr="0032143B" w:rsidRDefault="00B941A1" w:rsidP="006608B2">
      <w:pPr>
        <w:rPr>
          <w:rFonts w:ascii="Helvetica" w:hAnsi="Helvetica"/>
          <w:bCs/>
          <w:sz w:val="22"/>
          <w:szCs w:val="22"/>
          <w:lang w:val="en-US"/>
        </w:rPr>
      </w:pPr>
      <w:r w:rsidRPr="00B941A1">
        <w:rPr>
          <w:rFonts w:ascii="Helvetica" w:hAnsi="Helvetica"/>
          <w:bCs/>
          <w:sz w:val="22"/>
          <w:szCs w:val="22"/>
          <w:lang w:val="en-US"/>
        </w:rPr>
        <w:t xml:space="preserve">In summary, this </w:t>
      </w:r>
      <w:r w:rsidR="00A14B0B">
        <w:rPr>
          <w:rFonts w:ascii="Helvetica" w:hAnsi="Helvetica"/>
          <w:bCs/>
          <w:sz w:val="22"/>
          <w:szCs w:val="22"/>
          <w:lang w:val="en-US"/>
        </w:rPr>
        <w:t>section</w:t>
      </w:r>
      <w:r w:rsidRPr="00B941A1">
        <w:rPr>
          <w:rFonts w:ascii="Helvetica" w:hAnsi="Helvetica"/>
          <w:bCs/>
          <w:sz w:val="22"/>
          <w:szCs w:val="22"/>
          <w:lang w:val="en-US"/>
        </w:rPr>
        <w:t xml:space="preserve"> gives a comprehensive overview of DartBoard's approach to scoping, emphasizing the application of AST walking and data organizing techniques. DartBoard's scanline algorithm and these techniques work together to efficiently analyse </w:t>
      </w:r>
      <w:r>
        <w:rPr>
          <w:rFonts w:ascii="Helvetica" w:hAnsi="Helvetica"/>
          <w:bCs/>
          <w:sz w:val="22"/>
          <w:szCs w:val="22"/>
          <w:lang w:val="en-US"/>
        </w:rPr>
        <w:t>complex input codebases. The algorithm (and the methods used in this section) is connected to the HTML Generation chapter as well, as it describes how to put the HTML tags in the right places in the template facilitating the interactivity of the resulting static HTML page.</w:t>
      </w:r>
      <w:r w:rsidR="0032143B">
        <w:rPr>
          <w:rFonts w:ascii="Helvetica" w:hAnsi="Helvetica"/>
          <w:bCs/>
          <w:sz w:val="22"/>
          <w:szCs w:val="22"/>
          <w:lang w:val="en-US"/>
        </w:rPr>
        <w:br/>
      </w:r>
    </w:p>
    <w:p w14:paraId="4652064D" w14:textId="7B2E2486" w:rsidR="00380A2B" w:rsidRDefault="0032143B" w:rsidP="00BE0057">
      <w:pPr>
        <w:pStyle w:val="a6"/>
        <w:numPr>
          <w:ilvl w:val="2"/>
          <w:numId w:val="23"/>
        </w:numPr>
        <w:rPr>
          <w:rFonts w:ascii="Helvetica" w:hAnsi="Helvetica"/>
          <w:b/>
          <w:sz w:val="22"/>
          <w:szCs w:val="22"/>
          <w:lang w:val="en-US"/>
        </w:rPr>
      </w:pPr>
      <w:r w:rsidRPr="0032143B">
        <w:rPr>
          <w:rFonts w:ascii="Helvetica" w:hAnsi="Helvetica"/>
          <w:b/>
          <w:sz w:val="22"/>
          <w:szCs w:val="22"/>
          <w:lang w:val="en-US"/>
        </w:rPr>
        <w:t>HTML Generation</w:t>
      </w:r>
    </w:p>
    <w:p w14:paraId="0F7A4BE3" w14:textId="77777777" w:rsidR="006C0F8D" w:rsidRDefault="006C0F8D" w:rsidP="006C0F8D">
      <w:pPr>
        <w:rPr>
          <w:rFonts w:ascii="Helvetica" w:hAnsi="Helvetica"/>
          <w:b/>
          <w:sz w:val="22"/>
          <w:szCs w:val="22"/>
          <w:lang w:val="en-US"/>
        </w:rPr>
      </w:pPr>
    </w:p>
    <w:p w14:paraId="6360DE18" w14:textId="260BC896" w:rsidR="006C0F8D" w:rsidRDefault="008324DD" w:rsidP="006C0F8D">
      <w:pPr>
        <w:rPr>
          <w:rFonts w:ascii="Helvetica" w:hAnsi="Helvetica"/>
          <w:bCs/>
          <w:sz w:val="22"/>
          <w:szCs w:val="22"/>
          <w:lang w:val="en-US"/>
        </w:rPr>
      </w:pPr>
      <w:r w:rsidRPr="008324DD">
        <w:rPr>
          <w:rFonts w:ascii="Helvetica" w:hAnsi="Helvetica"/>
          <w:bCs/>
          <w:sz w:val="22"/>
          <w:szCs w:val="22"/>
          <w:lang w:val="en-US"/>
        </w:rPr>
        <w:t xml:space="preserve">In this thesis, </w:t>
      </w:r>
      <w:r>
        <w:rPr>
          <w:rFonts w:ascii="Helvetica" w:hAnsi="Helvetica"/>
          <w:bCs/>
          <w:sz w:val="22"/>
          <w:szCs w:val="22"/>
          <w:lang w:val="en-US"/>
        </w:rPr>
        <w:t>I</w:t>
      </w:r>
      <w:r w:rsidRPr="008324DD">
        <w:rPr>
          <w:rFonts w:ascii="Helvetica" w:hAnsi="Helvetica"/>
          <w:bCs/>
          <w:sz w:val="22"/>
          <w:szCs w:val="22"/>
          <w:lang w:val="en-US"/>
        </w:rPr>
        <w:t xml:space="preserve"> present an HTML generation process for Dart code, which aims to improve code readability and facilitate navigation through an interactive and visually enhanced representation. This process incorporates </w:t>
      </w:r>
      <w:r>
        <w:rPr>
          <w:rFonts w:ascii="Helvetica" w:hAnsi="Helvetica"/>
          <w:bCs/>
          <w:sz w:val="22"/>
          <w:szCs w:val="22"/>
          <w:lang w:val="en-US"/>
        </w:rPr>
        <w:t xml:space="preserve">other </w:t>
      </w:r>
      <w:r w:rsidRPr="008324DD">
        <w:rPr>
          <w:rFonts w:ascii="Helvetica" w:hAnsi="Helvetica"/>
          <w:bCs/>
          <w:sz w:val="22"/>
          <w:szCs w:val="22"/>
          <w:lang w:val="en-US"/>
        </w:rPr>
        <w:t>features</w:t>
      </w:r>
      <w:r>
        <w:rPr>
          <w:rFonts w:ascii="Helvetica" w:hAnsi="Helvetica"/>
          <w:bCs/>
          <w:sz w:val="22"/>
          <w:szCs w:val="22"/>
          <w:lang w:val="en-US"/>
        </w:rPr>
        <w:t xml:space="preserve"> as well:</w:t>
      </w:r>
      <w:r w:rsidRPr="008324DD">
        <w:rPr>
          <w:rFonts w:ascii="Helvetica" w:hAnsi="Helvetica"/>
          <w:bCs/>
          <w:sz w:val="22"/>
          <w:szCs w:val="22"/>
          <w:lang w:val="en-US"/>
        </w:rPr>
        <w:t xml:space="preserve"> such as syntax highlighting, tooltips for documentation, code folding, and declaration bindings for variable usage.</w:t>
      </w:r>
    </w:p>
    <w:p w14:paraId="295E82BB" w14:textId="199168DD" w:rsidR="008324DD" w:rsidRDefault="008324DD" w:rsidP="006C0F8D">
      <w:pPr>
        <w:rPr>
          <w:rFonts w:ascii="Helvetica" w:hAnsi="Helvetica"/>
          <w:bCs/>
          <w:sz w:val="22"/>
          <w:szCs w:val="22"/>
          <w:lang w:val="en-US"/>
        </w:rPr>
      </w:pPr>
      <w:r w:rsidRPr="008324DD">
        <w:rPr>
          <w:rFonts w:ascii="Helvetica" w:hAnsi="Helvetica"/>
          <w:bCs/>
          <w:sz w:val="22"/>
          <w:szCs w:val="22"/>
          <w:lang w:val="en-US"/>
        </w:rPr>
        <w:lastRenderedPageBreak/>
        <w:t xml:space="preserve">The HTML generation process consists of several components, including parsing and analyzing Dart code, processing the code through an HTML generation pipeline, and creating the final HTML output. These components interact </w:t>
      </w:r>
      <w:r>
        <w:rPr>
          <w:rFonts w:ascii="Helvetica" w:hAnsi="Helvetica"/>
          <w:bCs/>
          <w:sz w:val="22"/>
          <w:szCs w:val="22"/>
          <w:lang w:val="en-US"/>
        </w:rPr>
        <w:t xml:space="preserve">through a very important step of pipelining </w:t>
      </w:r>
      <w:r w:rsidRPr="008324DD">
        <w:rPr>
          <w:rFonts w:ascii="Helvetica" w:hAnsi="Helvetica"/>
          <w:bCs/>
          <w:sz w:val="22"/>
          <w:szCs w:val="22"/>
          <w:lang w:val="en-US"/>
        </w:rPr>
        <w:t>to produce an HTML representation of the Dart code, which incorporates the additional features mentioned above.</w:t>
      </w:r>
      <w:r>
        <w:rPr>
          <w:rFonts w:ascii="Helvetica" w:hAnsi="Helvetica"/>
          <w:bCs/>
          <w:sz w:val="22"/>
          <w:szCs w:val="22"/>
          <w:lang w:val="en-US"/>
        </w:rPr>
        <w:t xml:space="preserve"> </w:t>
      </w:r>
    </w:p>
    <w:p w14:paraId="51428BE9" w14:textId="77777777" w:rsidR="008324DD" w:rsidRDefault="008324DD" w:rsidP="006C0F8D">
      <w:pPr>
        <w:rPr>
          <w:rFonts w:ascii="Helvetica" w:hAnsi="Helvetica"/>
          <w:bCs/>
          <w:sz w:val="22"/>
          <w:szCs w:val="22"/>
          <w:lang w:val="en-US"/>
        </w:rPr>
      </w:pPr>
    </w:p>
    <w:p w14:paraId="362D752F" w14:textId="57E92CDE" w:rsidR="008324DD" w:rsidRPr="00271DC9" w:rsidRDefault="008324DD" w:rsidP="006C0F8D">
      <w:pPr>
        <w:rPr>
          <w:rFonts w:ascii="Helvetica" w:hAnsi="Helvetica"/>
          <w:b/>
          <w:strike/>
          <w:sz w:val="22"/>
          <w:szCs w:val="22"/>
          <w:lang w:val="en-US"/>
        </w:rPr>
      </w:pPr>
      <w:r w:rsidRPr="00271DC9">
        <w:rPr>
          <w:rFonts w:ascii="Helvetica" w:hAnsi="Helvetica"/>
          <w:b/>
          <w:strike/>
          <w:sz w:val="22"/>
          <w:szCs w:val="22"/>
          <w:lang w:val="en-US"/>
        </w:rPr>
        <w:t>The pipeline</w:t>
      </w:r>
    </w:p>
    <w:p w14:paraId="5484CC54" w14:textId="77777777" w:rsidR="008324DD" w:rsidRDefault="008324DD" w:rsidP="006C0F8D">
      <w:pPr>
        <w:rPr>
          <w:rFonts w:ascii="Helvetica" w:hAnsi="Helvetica"/>
          <w:bCs/>
          <w:sz w:val="22"/>
          <w:szCs w:val="22"/>
          <w:lang w:val="en-US"/>
        </w:rPr>
      </w:pPr>
    </w:p>
    <w:p w14:paraId="2EFE8FA0" w14:textId="18B115EF" w:rsidR="008324DD" w:rsidRDefault="008324DD" w:rsidP="006C0F8D">
      <w:pPr>
        <w:rPr>
          <w:rFonts w:ascii="Helvetica" w:hAnsi="Helvetica"/>
          <w:bCs/>
          <w:sz w:val="22"/>
          <w:szCs w:val="22"/>
          <w:lang w:val="en-US"/>
        </w:rPr>
      </w:pPr>
      <w:r w:rsidRPr="00271DC9">
        <w:rPr>
          <w:rFonts w:ascii="Helvetica" w:hAnsi="Helvetica"/>
          <w:b/>
          <w:sz w:val="22"/>
          <w:szCs w:val="22"/>
          <w:lang w:val="en-US"/>
        </w:rPr>
        <w:t>The HTML generation pipeline</w:t>
      </w:r>
      <w:r w:rsidRPr="008324DD">
        <w:rPr>
          <w:rFonts w:ascii="Helvetica" w:hAnsi="Helvetica"/>
          <w:bCs/>
          <w:sz w:val="22"/>
          <w:szCs w:val="22"/>
          <w:lang w:val="en-US"/>
        </w:rPr>
        <w:t xml:space="preserve"> is </w:t>
      </w:r>
      <w:r w:rsidR="005E395F">
        <w:rPr>
          <w:rFonts w:ascii="Helvetica" w:hAnsi="Helvetica"/>
          <w:bCs/>
          <w:sz w:val="22"/>
          <w:szCs w:val="22"/>
          <w:lang w:val="en-US"/>
        </w:rPr>
        <w:t xml:space="preserve">one of </w:t>
      </w:r>
      <w:r>
        <w:rPr>
          <w:rFonts w:ascii="Helvetica" w:hAnsi="Helvetica"/>
          <w:bCs/>
          <w:sz w:val="22"/>
          <w:szCs w:val="22"/>
          <w:lang w:val="en-US"/>
        </w:rPr>
        <w:t>the most</w:t>
      </w:r>
      <w:r w:rsidRPr="008324DD">
        <w:rPr>
          <w:rFonts w:ascii="Helvetica" w:hAnsi="Helvetica"/>
          <w:bCs/>
          <w:sz w:val="22"/>
          <w:szCs w:val="22"/>
          <w:lang w:val="en-US"/>
        </w:rPr>
        <w:t xml:space="preserve"> </w:t>
      </w:r>
      <w:r>
        <w:rPr>
          <w:rFonts w:ascii="Helvetica" w:hAnsi="Helvetica"/>
          <w:bCs/>
          <w:sz w:val="22"/>
          <w:szCs w:val="22"/>
          <w:lang w:val="en-US"/>
        </w:rPr>
        <w:t>important and crucial</w:t>
      </w:r>
      <w:r w:rsidRPr="008324DD">
        <w:rPr>
          <w:rFonts w:ascii="Helvetica" w:hAnsi="Helvetica"/>
          <w:bCs/>
          <w:sz w:val="22"/>
          <w:szCs w:val="22"/>
          <w:lang w:val="en-US"/>
        </w:rPr>
        <w:t xml:space="preserve"> part</w:t>
      </w:r>
      <w:r w:rsidR="005E395F">
        <w:rPr>
          <w:rFonts w:ascii="Helvetica" w:hAnsi="Helvetica"/>
          <w:bCs/>
          <w:sz w:val="22"/>
          <w:szCs w:val="22"/>
          <w:lang w:val="en-US"/>
        </w:rPr>
        <w:t>s</w:t>
      </w:r>
      <w:r w:rsidRPr="008324DD">
        <w:rPr>
          <w:rFonts w:ascii="Helvetica" w:hAnsi="Helvetica"/>
          <w:bCs/>
          <w:sz w:val="22"/>
          <w:szCs w:val="22"/>
          <w:lang w:val="en-US"/>
        </w:rPr>
        <w:t xml:space="preserve"> of the process, responsible for transforming the Dart code to incorporate enhanced features.</w:t>
      </w:r>
      <w:r>
        <w:rPr>
          <w:rFonts w:ascii="Helvetica" w:hAnsi="Helvetica"/>
          <w:bCs/>
          <w:sz w:val="22"/>
          <w:szCs w:val="22"/>
          <w:lang w:val="en-US"/>
        </w:rPr>
        <w:t xml:space="preserve"> It </w:t>
      </w:r>
      <w:r w:rsidRPr="008324DD">
        <w:rPr>
          <w:rFonts w:ascii="Helvetica" w:hAnsi="Helvetica"/>
          <w:bCs/>
          <w:sz w:val="22"/>
          <w:szCs w:val="22"/>
          <w:lang w:val="en-US"/>
        </w:rPr>
        <w:t>is designed with maintainability, flexibility, and extensibility in mind. One of its key strengths lies in the layering of features in a smart and efficient manner. Each step in the pipeline focuses on a specific enhancement, and the order in which these enhancements are applied generally does not matter. This modular approach allows for easy adjustments and improvements without impacting the overall pipeline</w:t>
      </w:r>
      <w:r>
        <w:rPr>
          <w:rFonts w:ascii="Helvetica" w:hAnsi="Helvetica"/>
          <w:bCs/>
          <w:sz w:val="22"/>
          <w:szCs w:val="22"/>
          <w:lang w:val="en-US"/>
        </w:rPr>
        <w:t xml:space="preserve"> and/or the end result</w:t>
      </w:r>
      <w:r w:rsidRPr="008324DD">
        <w:rPr>
          <w:rFonts w:ascii="Helvetica" w:hAnsi="Helvetica"/>
          <w:bCs/>
          <w:sz w:val="22"/>
          <w:szCs w:val="22"/>
          <w:lang w:val="en-US"/>
        </w:rPr>
        <w:t>.</w:t>
      </w:r>
    </w:p>
    <w:p w14:paraId="3DAADECF" w14:textId="77777777" w:rsidR="008324DD" w:rsidRDefault="008324DD" w:rsidP="006C0F8D">
      <w:pPr>
        <w:rPr>
          <w:rFonts w:ascii="Helvetica" w:hAnsi="Helvetica"/>
          <w:bCs/>
          <w:sz w:val="22"/>
          <w:szCs w:val="22"/>
          <w:lang w:val="en-US"/>
        </w:rPr>
      </w:pPr>
    </w:p>
    <w:p w14:paraId="6B672794" w14:textId="535CC42B" w:rsidR="008324DD" w:rsidRPr="005E395F" w:rsidRDefault="008324DD" w:rsidP="006C0F8D">
      <w:pPr>
        <w:rPr>
          <w:rFonts w:ascii="Helvetica" w:hAnsi="Helvetica"/>
          <w:bCs/>
          <w:sz w:val="22"/>
          <w:szCs w:val="22"/>
          <w:lang w:val="en-US"/>
        </w:rPr>
      </w:pPr>
      <w:r>
        <w:rPr>
          <w:rFonts w:ascii="Helvetica" w:hAnsi="Helvetica"/>
          <w:bCs/>
          <w:sz w:val="22"/>
          <w:szCs w:val="22"/>
          <w:lang w:val="en-US"/>
        </w:rPr>
        <w:t>Maintainability</w:t>
      </w:r>
      <w:r w:rsidR="005E395F">
        <w:rPr>
          <w:rFonts w:ascii="Helvetica" w:hAnsi="Helvetica"/>
          <w:bCs/>
          <w:sz w:val="22"/>
          <w:szCs w:val="22"/>
          <w:lang w:val="en-US"/>
        </w:rPr>
        <w:t>.</w:t>
      </w:r>
    </w:p>
    <w:p w14:paraId="1E4032DB" w14:textId="402688EE" w:rsidR="008324DD" w:rsidRDefault="008324DD" w:rsidP="006C0F8D">
      <w:pPr>
        <w:rPr>
          <w:rFonts w:ascii="Helvetica" w:hAnsi="Helvetica"/>
          <w:bCs/>
          <w:sz w:val="22"/>
          <w:szCs w:val="22"/>
          <w:lang w:val="en-US"/>
        </w:rPr>
      </w:pPr>
      <w:r w:rsidRPr="008324DD">
        <w:rPr>
          <w:rFonts w:ascii="Helvetica" w:hAnsi="Helvetica"/>
          <w:bCs/>
          <w:sz w:val="22"/>
          <w:szCs w:val="22"/>
          <w:lang w:val="en-US"/>
        </w:rPr>
        <w:t>The pipeline's modular design promotes maintainability, as each enhancement is implemented separately from the others. This separation of concerns ensures that changes to one feature do not inadvertently affect others, making it easier to maintain and update the pipeline over time. Additionally, the pipeline uses a consistent approach for adding HTML tags and CSS classes across all steps, streamlining the development and maintenance process.</w:t>
      </w:r>
    </w:p>
    <w:p w14:paraId="30FCCE8E" w14:textId="7B8D3ADF" w:rsidR="008324DD" w:rsidRDefault="008324DD" w:rsidP="006C0F8D">
      <w:pPr>
        <w:rPr>
          <w:rFonts w:ascii="Helvetica" w:hAnsi="Helvetica"/>
          <w:bCs/>
          <w:sz w:val="22"/>
          <w:szCs w:val="22"/>
          <w:lang w:val="en-US"/>
        </w:rPr>
      </w:pPr>
      <w:r>
        <w:rPr>
          <w:rFonts w:ascii="Helvetica" w:hAnsi="Helvetica"/>
          <w:bCs/>
          <w:sz w:val="22"/>
          <w:szCs w:val="22"/>
          <w:lang w:val="en-US"/>
        </w:rPr>
        <w:br/>
        <w:t>Flexibility</w:t>
      </w:r>
      <w:r w:rsidR="005E395F">
        <w:rPr>
          <w:rFonts w:ascii="Helvetica" w:hAnsi="Helvetica"/>
          <w:bCs/>
          <w:sz w:val="22"/>
          <w:szCs w:val="22"/>
          <w:lang w:val="en-US"/>
        </w:rPr>
        <w:t>.</w:t>
      </w:r>
    </w:p>
    <w:p w14:paraId="0D42312D" w14:textId="77777777" w:rsidR="008324DD" w:rsidRPr="008324DD" w:rsidRDefault="008324DD" w:rsidP="008324DD">
      <w:pPr>
        <w:rPr>
          <w:rFonts w:ascii="Helvetica" w:hAnsi="Helvetica"/>
          <w:bCs/>
          <w:sz w:val="22"/>
          <w:szCs w:val="22"/>
          <w:lang w:val="en-US"/>
        </w:rPr>
      </w:pPr>
      <w:r w:rsidRPr="008324DD">
        <w:rPr>
          <w:rFonts w:ascii="Helvetica" w:hAnsi="Helvetica"/>
          <w:bCs/>
          <w:sz w:val="22"/>
          <w:szCs w:val="22"/>
          <w:lang w:val="en-US"/>
        </w:rPr>
        <w:t>The pipeline's flexibility comes from its ability to handle changes in the order of the enhancements or the addition of new features without significant alterations. Since the enhancements are applied sequentially and independently, the order can be easily changed or customized to suit specific needs or preferences. This flexibility means that the pipeline can be tailored to different requirements without requiring substantial code modifications.</w:t>
      </w:r>
    </w:p>
    <w:p w14:paraId="00045CA1" w14:textId="77777777" w:rsidR="008324DD" w:rsidRDefault="008324DD" w:rsidP="006C0F8D">
      <w:pPr>
        <w:rPr>
          <w:rFonts w:ascii="Helvetica" w:hAnsi="Helvetica"/>
          <w:bCs/>
          <w:sz w:val="22"/>
          <w:szCs w:val="22"/>
          <w:lang w:val="en-US"/>
        </w:rPr>
      </w:pPr>
    </w:p>
    <w:p w14:paraId="63891B11" w14:textId="6954E67D" w:rsidR="008324DD" w:rsidRPr="008324DD" w:rsidRDefault="008324DD" w:rsidP="008324DD">
      <w:pPr>
        <w:rPr>
          <w:rFonts w:ascii="Helvetica" w:hAnsi="Helvetica"/>
          <w:bCs/>
          <w:sz w:val="22"/>
          <w:szCs w:val="22"/>
          <w:lang w:val="en-US"/>
        </w:rPr>
      </w:pPr>
      <w:r w:rsidRPr="008324DD">
        <w:rPr>
          <w:rFonts w:ascii="Helvetica" w:hAnsi="Helvetica"/>
          <w:bCs/>
          <w:sz w:val="22"/>
          <w:szCs w:val="22"/>
          <w:lang w:val="en-US"/>
        </w:rPr>
        <w:t>Extensibility</w:t>
      </w:r>
      <w:r w:rsidR="005E395F">
        <w:rPr>
          <w:rFonts w:ascii="Helvetica" w:hAnsi="Helvetica"/>
          <w:bCs/>
          <w:sz w:val="22"/>
          <w:szCs w:val="22"/>
          <w:lang w:val="en-US"/>
        </w:rPr>
        <w:t>.</w:t>
      </w:r>
      <w:r>
        <w:rPr>
          <w:rFonts w:ascii="Helvetica" w:hAnsi="Helvetica"/>
          <w:bCs/>
          <w:sz w:val="22"/>
          <w:szCs w:val="22"/>
          <w:lang w:val="en-US"/>
        </w:rPr>
        <w:br/>
      </w:r>
      <w:r w:rsidRPr="008324DD">
        <w:rPr>
          <w:rFonts w:ascii="Helvetica" w:hAnsi="Helvetica"/>
          <w:bCs/>
          <w:sz w:val="22"/>
          <w:szCs w:val="22"/>
          <w:lang w:val="en-US"/>
        </w:rPr>
        <w:t>The extensible nature of the pipeline allows developers to easily introduce new enhancements or modify existing ones. By following the same modular approach, new features can be incorporated into the pipeline without disrupting its core functionality. This extensibility means that the pipeline can continue to grow and adapt to new requirements, ensuring that it remains relevant and effective in enhancing Dart code.</w:t>
      </w:r>
    </w:p>
    <w:p w14:paraId="1DE0371D" w14:textId="77777777" w:rsidR="008324DD" w:rsidRPr="008324DD" w:rsidRDefault="008324DD" w:rsidP="008324DD">
      <w:pPr>
        <w:rPr>
          <w:rFonts w:ascii="Helvetica" w:hAnsi="Helvetica"/>
          <w:bCs/>
          <w:sz w:val="22"/>
          <w:szCs w:val="22"/>
          <w:lang w:val="en-US"/>
        </w:rPr>
      </w:pPr>
    </w:p>
    <w:p w14:paraId="3DAF2881" w14:textId="23ECFFDA" w:rsidR="008324DD" w:rsidRPr="008324DD" w:rsidRDefault="008324DD" w:rsidP="008324DD">
      <w:pPr>
        <w:rPr>
          <w:rFonts w:ascii="Helvetica" w:hAnsi="Helvetica"/>
          <w:bCs/>
          <w:sz w:val="22"/>
          <w:szCs w:val="22"/>
          <w:lang w:val="en-US"/>
        </w:rPr>
      </w:pPr>
      <w:r w:rsidRPr="008324DD">
        <w:rPr>
          <w:rFonts w:ascii="Helvetica" w:hAnsi="Helvetica"/>
          <w:bCs/>
          <w:sz w:val="22"/>
          <w:szCs w:val="22"/>
          <w:lang w:val="en-US"/>
        </w:rPr>
        <w:t>Smart layering</w:t>
      </w:r>
      <w:r w:rsidR="005E395F">
        <w:rPr>
          <w:rFonts w:ascii="Helvetica" w:hAnsi="Helvetica"/>
          <w:bCs/>
          <w:sz w:val="22"/>
          <w:szCs w:val="22"/>
          <w:lang w:val="en-US"/>
        </w:rPr>
        <w:t>.</w:t>
      </w:r>
    </w:p>
    <w:p w14:paraId="4DAFDEBD" w14:textId="03B1B5F5" w:rsidR="008324DD" w:rsidRDefault="008324DD" w:rsidP="008324DD">
      <w:pPr>
        <w:rPr>
          <w:rFonts w:ascii="Helvetica" w:hAnsi="Helvetica"/>
          <w:bCs/>
          <w:sz w:val="22"/>
          <w:szCs w:val="22"/>
          <w:lang w:val="en-US"/>
        </w:rPr>
      </w:pPr>
      <w:r w:rsidRPr="008324DD">
        <w:rPr>
          <w:rFonts w:ascii="Helvetica" w:hAnsi="Helvetica"/>
          <w:bCs/>
          <w:sz w:val="22"/>
          <w:szCs w:val="22"/>
          <w:lang w:val="en-US"/>
        </w:rPr>
        <w:t>The pipeline's smart layering of features enables each enhancement to be applied independently, without affecting the others. This layering approach ensures that the enhancements are applied in a consistent and efficient manner, resulting in a clean and organized final output. The layering of features also allows for easy troubleshooting and debugging, as issues can be isolated to specific steps in the pipeline.</w:t>
      </w:r>
    </w:p>
    <w:p w14:paraId="08BDC967" w14:textId="77777777" w:rsidR="00E74592" w:rsidRDefault="00E74592" w:rsidP="00E74592">
      <w:pPr>
        <w:rPr>
          <w:rFonts w:ascii="Helvetica" w:hAnsi="Helvetica"/>
          <w:bCs/>
          <w:sz w:val="22"/>
          <w:szCs w:val="22"/>
          <w:lang w:val="en-US"/>
        </w:rPr>
      </w:pPr>
    </w:p>
    <w:p w14:paraId="73E42904" w14:textId="77777777" w:rsidR="00E74592" w:rsidRDefault="00E74592" w:rsidP="00E74592">
      <w:pPr>
        <w:rPr>
          <w:rFonts w:ascii="Helvetica" w:hAnsi="Helvetica"/>
          <w:bCs/>
          <w:sz w:val="22"/>
          <w:szCs w:val="22"/>
          <w:lang w:val="en-US"/>
        </w:rPr>
      </w:pPr>
      <w:r>
        <w:rPr>
          <w:rFonts w:ascii="Helvetica" w:hAnsi="Helvetica"/>
          <w:bCs/>
          <w:sz w:val="22"/>
          <w:szCs w:val="22"/>
          <w:lang w:val="en-US"/>
        </w:rPr>
        <w:t xml:space="preserve">This pipeline is executed for each file in each directory of the input project. </w:t>
      </w:r>
      <w:r w:rsidRPr="008324DD">
        <w:rPr>
          <w:rFonts w:ascii="Helvetica" w:hAnsi="Helvetica"/>
          <w:bCs/>
          <w:sz w:val="22"/>
          <w:szCs w:val="22"/>
          <w:lang w:val="en-US"/>
        </w:rPr>
        <w:t xml:space="preserve">It consists of four main steps: adding block collapsers for code folding, adding declaration bindings for variable usage, adding documentation tooltips for comments, and adding simple syntax highlighting. Each step plays a critical role in creating an interactive </w:t>
      </w:r>
      <w:r>
        <w:rPr>
          <w:rFonts w:ascii="Helvetica" w:hAnsi="Helvetica"/>
          <w:bCs/>
          <w:sz w:val="22"/>
          <w:szCs w:val="22"/>
          <w:lang w:val="en-US"/>
        </w:rPr>
        <w:t>HTML file.</w:t>
      </w:r>
    </w:p>
    <w:p w14:paraId="1B31BFBD" w14:textId="77777777" w:rsidR="008324DD" w:rsidRDefault="008324DD" w:rsidP="008324DD">
      <w:pPr>
        <w:rPr>
          <w:rFonts w:ascii="Helvetica" w:hAnsi="Helvetica"/>
          <w:bCs/>
          <w:sz w:val="22"/>
          <w:szCs w:val="22"/>
          <w:lang w:val="en-US"/>
        </w:rPr>
      </w:pPr>
    </w:p>
    <w:p w14:paraId="4CB2AC0F" w14:textId="1397B35D" w:rsidR="003D1874" w:rsidRDefault="003D1874" w:rsidP="008324DD">
      <w:pPr>
        <w:rPr>
          <w:rFonts w:ascii="Helvetica" w:hAnsi="Helvetica"/>
          <w:bCs/>
          <w:sz w:val="22"/>
          <w:szCs w:val="22"/>
          <w:lang w:val="en-US"/>
        </w:rPr>
      </w:pPr>
      <w:r>
        <w:rPr>
          <w:rFonts w:ascii="Helvetica" w:hAnsi="Helvetica"/>
          <w:bCs/>
          <w:sz w:val="22"/>
          <w:szCs w:val="22"/>
          <w:lang w:val="en-US"/>
        </w:rPr>
        <w:t>Let us consider an example of a step in this pipeline that</w:t>
      </w:r>
      <w:r w:rsidR="00B95106">
        <w:rPr>
          <w:rFonts w:ascii="Helvetica" w:hAnsi="Helvetica"/>
          <w:bCs/>
          <w:sz w:val="22"/>
          <w:szCs w:val="22"/>
          <w:lang w:val="en-US"/>
        </w:rPr>
        <w:t xml:space="preserve"> i</w:t>
      </w:r>
      <w:r>
        <w:rPr>
          <w:rFonts w:ascii="Helvetica" w:hAnsi="Helvetica"/>
          <w:bCs/>
          <w:sz w:val="22"/>
          <w:szCs w:val="22"/>
          <w:lang w:val="en-US"/>
        </w:rPr>
        <w:t xml:space="preserve">s already in use in DartBoard: </w:t>
      </w:r>
      <w:r w:rsidRPr="003D1874">
        <w:rPr>
          <w:rFonts w:ascii="Helvetica" w:hAnsi="Helvetica"/>
          <w:bCs/>
          <w:i/>
          <w:iCs/>
          <w:sz w:val="22"/>
          <w:szCs w:val="22"/>
          <w:lang w:val="en-US"/>
        </w:rPr>
        <w:t>addDeclarationBinding</w:t>
      </w:r>
      <w:r>
        <w:rPr>
          <w:rFonts w:ascii="Helvetica" w:hAnsi="Helvetica"/>
          <w:bCs/>
          <w:sz w:val="22"/>
          <w:szCs w:val="22"/>
          <w:lang w:val="en-US"/>
        </w:rPr>
        <w:t xml:space="preserve"> (Fig. 12)</w:t>
      </w:r>
      <w:r>
        <w:rPr>
          <w:rFonts w:ascii="Helvetica" w:hAnsi="Helvetica"/>
          <w:bCs/>
          <w:i/>
          <w:iCs/>
          <w:sz w:val="22"/>
          <w:szCs w:val="22"/>
          <w:lang w:val="en-US"/>
        </w:rPr>
        <w:t>.</w:t>
      </w:r>
      <w:r>
        <w:rPr>
          <w:rFonts w:ascii="Helvetica" w:hAnsi="Helvetica"/>
          <w:bCs/>
          <w:sz w:val="22"/>
          <w:szCs w:val="22"/>
          <w:lang w:val="en-US"/>
        </w:rPr>
        <w:t xml:space="preserve"> </w:t>
      </w:r>
      <w:r w:rsidR="00B95106">
        <w:rPr>
          <w:rFonts w:ascii="Helvetica" w:hAnsi="Helvetica"/>
          <w:bCs/>
          <w:sz w:val="22"/>
          <w:szCs w:val="22"/>
          <w:lang w:val="en-US"/>
        </w:rPr>
        <w:t>I</w:t>
      </w:r>
      <w:r>
        <w:rPr>
          <w:rFonts w:ascii="Helvetica" w:hAnsi="Helvetica"/>
          <w:bCs/>
          <w:sz w:val="22"/>
          <w:szCs w:val="22"/>
          <w:lang w:val="en-US"/>
        </w:rPr>
        <w:t xml:space="preserve">t is located in </w:t>
      </w:r>
      <w:r w:rsidRPr="003D1874">
        <w:rPr>
          <w:rFonts w:ascii="Helvetica" w:hAnsi="Helvetica"/>
          <w:bCs/>
          <w:i/>
          <w:iCs/>
          <w:sz w:val="22"/>
          <w:szCs w:val="22"/>
          <w:lang w:val="en-US"/>
        </w:rPr>
        <w:t>var_binding.dart</w:t>
      </w:r>
      <w:r>
        <w:rPr>
          <w:rFonts w:ascii="Helvetica" w:hAnsi="Helvetica"/>
          <w:bCs/>
          <w:sz w:val="22"/>
          <w:szCs w:val="22"/>
          <w:lang w:val="en-US"/>
        </w:rPr>
        <w:t xml:space="preserve"> and is responsible for converting raw code string into an html markup that is interactable.</w:t>
      </w:r>
    </w:p>
    <w:p w14:paraId="2C05D6A1" w14:textId="77777777" w:rsidR="003D1874" w:rsidRDefault="003D1874" w:rsidP="008324DD">
      <w:pPr>
        <w:rPr>
          <w:rFonts w:ascii="Helvetica" w:hAnsi="Helvetica"/>
          <w:bCs/>
          <w:sz w:val="22"/>
          <w:szCs w:val="22"/>
          <w:lang w:val="en-US"/>
        </w:rPr>
      </w:pPr>
    </w:p>
    <w:p w14:paraId="7A99A9D4" w14:textId="68949406" w:rsidR="003D1874" w:rsidRDefault="003D1874" w:rsidP="00365867">
      <w:pPr>
        <w:jc w:val="center"/>
        <w:rPr>
          <w:rFonts w:ascii="Helvetica" w:hAnsi="Helvetica"/>
          <w:bCs/>
          <w:sz w:val="22"/>
          <w:szCs w:val="22"/>
          <w:lang w:val="en-US"/>
        </w:rPr>
      </w:pPr>
      <w:r>
        <w:rPr>
          <w:rFonts w:ascii="Helvetica" w:hAnsi="Helvetica"/>
          <w:bCs/>
          <w:noProof/>
          <w:sz w:val="22"/>
          <w:szCs w:val="22"/>
          <w:lang w:val="en-US"/>
        </w:rPr>
        <w:lastRenderedPageBreak/>
        <w:drawing>
          <wp:inline distT="0" distB="0" distL="0" distR="0" wp14:anchorId="26FF9268" wp14:editId="4240BC7D">
            <wp:extent cx="4461266" cy="5333014"/>
            <wp:effectExtent l="0" t="0" r="0" b="1270"/>
            <wp:docPr id="7229475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47574" name="Рисунок 72294757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78314" cy="5353394"/>
                    </a:xfrm>
                    <a:prstGeom prst="rect">
                      <a:avLst/>
                    </a:prstGeom>
                  </pic:spPr>
                </pic:pic>
              </a:graphicData>
            </a:graphic>
          </wp:inline>
        </w:drawing>
      </w:r>
    </w:p>
    <w:p w14:paraId="423C0812" w14:textId="77777777" w:rsidR="003D1874" w:rsidRDefault="003D1874" w:rsidP="003D1874">
      <w:pPr>
        <w:jc w:val="center"/>
        <w:rPr>
          <w:rFonts w:ascii="Helvetica" w:hAnsi="Helvetica"/>
          <w:bCs/>
          <w:i/>
          <w:iCs/>
          <w:sz w:val="22"/>
          <w:szCs w:val="22"/>
          <w:lang w:val="en-US"/>
        </w:rPr>
      </w:pPr>
    </w:p>
    <w:p w14:paraId="528A5CC0" w14:textId="19FFD12B" w:rsidR="003D1874" w:rsidRPr="009210F5" w:rsidRDefault="003D1874" w:rsidP="003D1874">
      <w:pPr>
        <w:jc w:val="center"/>
        <w:rPr>
          <w:rFonts w:ascii="Helvetica" w:hAnsi="Helvetica"/>
          <w:bCs/>
          <w:i/>
          <w:iCs/>
          <w:sz w:val="22"/>
          <w:szCs w:val="22"/>
          <w:lang w:val="en-US"/>
        </w:rPr>
      </w:pPr>
      <w:r w:rsidRPr="009210F5">
        <w:rPr>
          <w:rFonts w:ascii="Helvetica" w:hAnsi="Helvetica"/>
          <w:bCs/>
          <w:i/>
          <w:iCs/>
          <w:sz w:val="22"/>
          <w:szCs w:val="22"/>
          <w:lang w:val="en-US"/>
        </w:rPr>
        <w:t>Fig. 1</w:t>
      </w:r>
      <w:r>
        <w:rPr>
          <w:rFonts w:ascii="Helvetica" w:hAnsi="Helvetica"/>
          <w:bCs/>
          <w:i/>
          <w:iCs/>
          <w:sz w:val="22"/>
          <w:szCs w:val="22"/>
          <w:lang w:val="en-US"/>
        </w:rPr>
        <w:t>2</w:t>
      </w:r>
      <w:r w:rsidR="00E74592">
        <w:rPr>
          <w:rFonts w:ascii="Helvetica" w:hAnsi="Helvetica"/>
          <w:bCs/>
          <w:i/>
          <w:iCs/>
          <w:sz w:val="22"/>
          <w:szCs w:val="22"/>
          <w:lang w:val="en-US"/>
        </w:rPr>
        <w:t>.</w:t>
      </w:r>
      <w:r>
        <w:rPr>
          <w:rFonts w:ascii="Helvetica" w:hAnsi="Helvetica"/>
          <w:bCs/>
          <w:i/>
          <w:iCs/>
          <w:sz w:val="22"/>
          <w:szCs w:val="22"/>
          <w:lang w:val="en-US"/>
        </w:rPr>
        <w:t xml:space="preserve"> </w:t>
      </w:r>
      <w:r w:rsidR="00E74592">
        <w:rPr>
          <w:rFonts w:ascii="Helvetica" w:hAnsi="Helvetica"/>
          <w:bCs/>
          <w:i/>
          <w:iCs/>
          <w:sz w:val="22"/>
          <w:szCs w:val="22"/>
          <w:lang w:val="en-US"/>
        </w:rPr>
        <w:t>U</w:t>
      </w:r>
      <w:r>
        <w:rPr>
          <w:rFonts w:ascii="Helvetica" w:hAnsi="Helvetica"/>
          <w:bCs/>
          <w:i/>
          <w:iCs/>
          <w:sz w:val="22"/>
          <w:szCs w:val="22"/>
          <w:lang w:val="en-US"/>
        </w:rPr>
        <w:t>sage-declaration binding step</w:t>
      </w:r>
      <w:r w:rsidR="00806B08">
        <w:rPr>
          <w:rFonts w:ascii="Helvetica" w:hAnsi="Helvetica"/>
          <w:bCs/>
          <w:i/>
          <w:iCs/>
          <w:sz w:val="22"/>
          <w:szCs w:val="22"/>
          <w:lang w:val="en-US"/>
        </w:rPr>
        <w:t>.</w:t>
      </w:r>
    </w:p>
    <w:p w14:paraId="01E53E0E" w14:textId="77777777" w:rsidR="003D1874" w:rsidRDefault="003D1874" w:rsidP="008324DD">
      <w:pPr>
        <w:rPr>
          <w:rFonts w:ascii="Helvetica" w:hAnsi="Helvetica"/>
          <w:bCs/>
          <w:sz w:val="22"/>
          <w:szCs w:val="22"/>
          <w:lang w:val="en-US"/>
        </w:rPr>
      </w:pPr>
    </w:p>
    <w:p w14:paraId="45DD7D72" w14:textId="77777777" w:rsidR="00E74592" w:rsidRDefault="00E74592" w:rsidP="00E74592">
      <w:pPr>
        <w:rPr>
          <w:rFonts w:ascii="Helvetica" w:hAnsi="Helvetica"/>
          <w:bCs/>
          <w:sz w:val="22"/>
          <w:szCs w:val="22"/>
          <w:lang w:val="en-US"/>
        </w:rPr>
      </w:pPr>
      <w:r w:rsidRPr="00E74592">
        <w:rPr>
          <w:rFonts w:ascii="Helvetica" w:hAnsi="Helvetica"/>
          <w:bCs/>
          <w:sz w:val="22"/>
          <w:szCs w:val="22"/>
          <w:lang w:val="en-US"/>
        </w:rPr>
        <w:t>The example pipeline step provided</w:t>
      </w:r>
      <w:r>
        <w:rPr>
          <w:rFonts w:ascii="Helvetica" w:hAnsi="Helvetica"/>
          <w:bCs/>
          <w:sz w:val="22"/>
          <w:szCs w:val="22"/>
          <w:lang w:val="en-US"/>
        </w:rPr>
        <w:t xml:space="preserve"> (Fig. 12)</w:t>
      </w:r>
      <w:r w:rsidRPr="00E74592">
        <w:rPr>
          <w:rFonts w:ascii="Helvetica" w:hAnsi="Helvetica"/>
          <w:bCs/>
          <w:sz w:val="22"/>
          <w:szCs w:val="22"/>
          <w:lang w:val="en-US"/>
        </w:rPr>
        <w:t xml:space="preserve"> demonstrates how to add declaration binding to the HTML generation process. </w:t>
      </w:r>
    </w:p>
    <w:p w14:paraId="2DDCE2F9" w14:textId="77777777" w:rsidR="00E74592" w:rsidRDefault="00E74592" w:rsidP="00E74592">
      <w:pPr>
        <w:rPr>
          <w:rFonts w:ascii="Helvetica" w:hAnsi="Helvetica"/>
          <w:bCs/>
          <w:sz w:val="22"/>
          <w:szCs w:val="22"/>
          <w:lang w:val="en-US"/>
        </w:rPr>
      </w:pPr>
      <w:r>
        <w:rPr>
          <w:rFonts w:ascii="Helvetica" w:hAnsi="Helvetica"/>
          <w:bCs/>
          <w:sz w:val="22"/>
          <w:szCs w:val="22"/>
          <w:lang w:val="en-US"/>
        </w:rPr>
        <w:t>This is how simple it is to add a new step/feature to the existing pipeline:</w:t>
      </w:r>
    </w:p>
    <w:p w14:paraId="0E709D92" w14:textId="1E1F3EFC" w:rsidR="00E74592" w:rsidRPr="00E74592" w:rsidRDefault="00E74592" w:rsidP="00E74592">
      <w:pPr>
        <w:rPr>
          <w:rFonts w:ascii="Helvetica" w:hAnsi="Helvetica"/>
          <w:bCs/>
          <w:sz w:val="22"/>
          <w:szCs w:val="22"/>
          <w:lang w:val="en-US"/>
        </w:rPr>
      </w:pPr>
      <w:r>
        <w:rPr>
          <w:rFonts w:ascii="Helvetica" w:hAnsi="Helvetica"/>
          <w:bCs/>
          <w:sz w:val="22"/>
          <w:szCs w:val="22"/>
          <w:lang w:val="en-US"/>
        </w:rPr>
        <w:t>Let us</w:t>
      </w:r>
      <w:r w:rsidRPr="00E74592">
        <w:rPr>
          <w:rFonts w:ascii="Helvetica" w:hAnsi="Helvetica"/>
          <w:bCs/>
          <w:sz w:val="22"/>
          <w:szCs w:val="22"/>
          <w:lang w:val="en-US"/>
        </w:rPr>
        <w:t xml:space="preserve"> analyze the structure and logic of the existing step. The given example consists of two main parts:</w:t>
      </w:r>
    </w:p>
    <w:p w14:paraId="11599354" w14:textId="77777777" w:rsidR="00E74592" w:rsidRPr="00E74592" w:rsidRDefault="00E74592" w:rsidP="00E74592">
      <w:pPr>
        <w:rPr>
          <w:rFonts w:ascii="Helvetica" w:hAnsi="Helvetica"/>
          <w:bCs/>
          <w:sz w:val="22"/>
          <w:szCs w:val="22"/>
          <w:lang w:val="en-US"/>
        </w:rPr>
      </w:pPr>
    </w:p>
    <w:p w14:paraId="3475B437" w14:textId="77777777" w:rsidR="00E74592" w:rsidRPr="00E74592" w:rsidRDefault="00E74592" w:rsidP="00E74592">
      <w:pPr>
        <w:rPr>
          <w:rFonts w:ascii="Helvetica" w:hAnsi="Helvetica"/>
          <w:bCs/>
          <w:sz w:val="22"/>
          <w:szCs w:val="22"/>
          <w:lang w:val="en-US"/>
        </w:rPr>
      </w:pPr>
      <w:r w:rsidRPr="00E74592">
        <w:rPr>
          <w:rFonts w:ascii="Helvetica" w:hAnsi="Helvetica"/>
          <w:bCs/>
          <w:sz w:val="22"/>
          <w:szCs w:val="22"/>
          <w:lang w:val="en-US"/>
        </w:rPr>
        <w:t>1. A helper function (`_wrapUsage`)</w:t>
      </w:r>
    </w:p>
    <w:p w14:paraId="228F6C63" w14:textId="49207DA6" w:rsidR="00E74592" w:rsidRPr="00E74592" w:rsidRDefault="00E74592" w:rsidP="00E74592">
      <w:pPr>
        <w:rPr>
          <w:rFonts w:ascii="Helvetica" w:hAnsi="Helvetica"/>
          <w:bCs/>
          <w:sz w:val="22"/>
          <w:szCs w:val="22"/>
          <w:lang w:val="en-US"/>
        </w:rPr>
      </w:pPr>
      <w:r w:rsidRPr="00E74592">
        <w:rPr>
          <w:rFonts w:ascii="Helvetica" w:hAnsi="Helvetica"/>
          <w:bCs/>
          <w:sz w:val="22"/>
          <w:szCs w:val="22"/>
          <w:lang w:val="en-US"/>
        </w:rPr>
        <w:t>2. The main function that implements the pipeline step (</w:t>
      </w:r>
      <w:r w:rsidRPr="00271DC9">
        <w:rPr>
          <w:rFonts w:ascii="Courier New" w:hAnsi="Courier New" w:cs="Courier New"/>
          <w:bCs/>
          <w:sz w:val="22"/>
          <w:szCs w:val="22"/>
          <w:lang w:val="en-US"/>
        </w:rPr>
        <w:t>addDeclarationBinding</w:t>
      </w:r>
      <w:r w:rsidRPr="00E74592">
        <w:rPr>
          <w:rFonts w:ascii="Helvetica" w:hAnsi="Helvetica"/>
          <w:bCs/>
          <w:sz w:val="22"/>
          <w:szCs w:val="22"/>
          <w:lang w:val="en-US"/>
        </w:rPr>
        <w:t>)</w:t>
      </w:r>
    </w:p>
    <w:p w14:paraId="733DD399" w14:textId="77777777" w:rsidR="00E74592" w:rsidRPr="00E74592" w:rsidRDefault="00E74592" w:rsidP="00E74592">
      <w:pPr>
        <w:rPr>
          <w:rFonts w:ascii="Helvetica" w:hAnsi="Helvetica"/>
          <w:bCs/>
          <w:sz w:val="22"/>
          <w:szCs w:val="22"/>
          <w:lang w:val="en-US"/>
        </w:rPr>
      </w:pPr>
    </w:p>
    <w:p w14:paraId="25EB9948" w14:textId="4A856F64" w:rsidR="00E74592" w:rsidRPr="00271DC9" w:rsidRDefault="00E74592" w:rsidP="00E74592">
      <w:pPr>
        <w:rPr>
          <w:rFonts w:ascii="Helvetica" w:hAnsi="Helvetica"/>
          <w:bCs/>
          <w:sz w:val="22"/>
          <w:szCs w:val="22"/>
        </w:rPr>
      </w:pPr>
      <w:r>
        <w:rPr>
          <w:rFonts w:ascii="Helvetica" w:hAnsi="Helvetica"/>
          <w:bCs/>
          <w:sz w:val="22"/>
          <w:szCs w:val="22"/>
          <w:lang w:val="en-US"/>
        </w:rPr>
        <w:t>One</w:t>
      </w:r>
      <w:r w:rsidRPr="00E74592">
        <w:rPr>
          <w:rFonts w:ascii="Helvetica" w:hAnsi="Helvetica"/>
          <w:bCs/>
          <w:sz w:val="22"/>
          <w:szCs w:val="22"/>
          <w:lang w:val="en-US"/>
        </w:rPr>
        <w:t xml:space="preserve"> can create a new pipeline step by following these steps:</w:t>
      </w:r>
    </w:p>
    <w:p w14:paraId="5A642D01" w14:textId="77777777" w:rsidR="00E74592" w:rsidRPr="00E74592" w:rsidRDefault="00E74592" w:rsidP="00E74592">
      <w:pPr>
        <w:rPr>
          <w:rFonts w:ascii="Helvetica" w:hAnsi="Helvetica"/>
          <w:bCs/>
          <w:sz w:val="22"/>
          <w:szCs w:val="22"/>
          <w:lang w:val="en-US"/>
        </w:rPr>
      </w:pPr>
    </w:p>
    <w:p w14:paraId="45247023" w14:textId="07E5F972" w:rsidR="00E74592" w:rsidRPr="009D66DF" w:rsidRDefault="00E74592" w:rsidP="009D66DF">
      <w:pPr>
        <w:pStyle w:val="a6"/>
        <w:numPr>
          <w:ilvl w:val="0"/>
          <w:numId w:val="26"/>
        </w:numPr>
        <w:rPr>
          <w:rFonts w:ascii="Helvetica" w:hAnsi="Helvetica"/>
          <w:bCs/>
          <w:sz w:val="22"/>
          <w:szCs w:val="22"/>
          <w:lang w:val="en-US"/>
        </w:rPr>
      </w:pPr>
      <w:r w:rsidRPr="009D66DF">
        <w:rPr>
          <w:rFonts w:ascii="Helvetica" w:hAnsi="Helvetica"/>
          <w:bCs/>
          <w:sz w:val="22"/>
          <w:szCs w:val="22"/>
          <w:lang w:val="en-US"/>
        </w:rPr>
        <w:t xml:space="preserve">Identify the functionality you want to add or modify in the HTML output. When I design a new feature, I am trying to think whether there already exists a pipeline step that I can add this new functionality or extend on the existing ones and only create a new step if it is indeed </w:t>
      </w:r>
      <w:r w:rsidR="00EE1518" w:rsidRPr="009D66DF">
        <w:rPr>
          <w:rFonts w:ascii="Helvetica" w:hAnsi="Helvetica"/>
          <w:bCs/>
          <w:sz w:val="22"/>
          <w:szCs w:val="22"/>
          <w:lang w:val="en-US"/>
        </w:rPr>
        <w:t>something of a different concern and I need to separate the logic.</w:t>
      </w:r>
    </w:p>
    <w:p w14:paraId="21EED4D8" w14:textId="77777777" w:rsidR="00E74592" w:rsidRPr="00E74592" w:rsidRDefault="00E74592" w:rsidP="00E74592">
      <w:pPr>
        <w:rPr>
          <w:rFonts w:ascii="Helvetica" w:hAnsi="Helvetica"/>
          <w:bCs/>
          <w:sz w:val="22"/>
          <w:szCs w:val="22"/>
          <w:lang w:val="en-US"/>
        </w:rPr>
      </w:pPr>
    </w:p>
    <w:p w14:paraId="4EC12524" w14:textId="79124EC3" w:rsidR="00E74592" w:rsidRDefault="00E74592" w:rsidP="00E74592">
      <w:pPr>
        <w:pStyle w:val="a6"/>
        <w:numPr>
          <w:ilvl w:val="0"/>
          <w:numId w:val="26"/>
        </w:numPr>
        <w:rPr>
          <w:rFonts w:ascii="Helvetica" w:hAnsi="Helvetica"/>
          <w:bCs/>
          <w:sz w:val="22"/>
          <w:szCs w:val="22"/>
          <w:lang w:val="en-US"/>
        </w:rPr>
      </w:pPr>
      <w:r w:rsidRPr="009D66DF">
        <w:rPr>
          <w:rFonts w:ascii="Helvetica" w:hAnsi="Helvetica"/>
          <w:bCs/>
          <w:sz w:val="22"/>
          <w:szCs w:val="22"/>
          <w:lang w:val="en-US"/>
        </w:rPr>
        <w:t>Implement the main function for the pipeline step</w:t>
      </w:r>
      <w:r w:rsidR="00EE1518" w:rsidRPr="009D66DF">
        <w:rPr>
          <w:rFonts w:ascii="Helvetica" w:hAnsi="Helvetica"/>
          <w:bCs/>
          <w:sz w:val="22"/>
          <w:szCs w:val="22"/>
          <w:lang w:val="en-US"/>
        </w:rPr>
        <w:t>.</w:t>
      </w:r>
      <w:r w:rsidRPr="009D66DF">
        <w:rPr>
          <w:rFonts w:ascii="Helvetica" w:hAnsi="Helvetica"/>
          <w:bCs/>
          <w:sz w:val="22"/>
          <w:szCs w:val="22"/>
          <w:lang w:val="en-US"/>
        </w:rPr>
        <w:t xml:space="preserve"> Create a new function that will apply the desired changes to the code string. This function should </w:t>
      </w:r>
      <w:r w:rsidR="00EE1518" w:rsidRPr="009D66DF">
        <w:rPr>
          <w:rFonts w:ascii="Helvetica" w:hAnsi="Helvetica"/>
          <w:bCs/>
          <w:sz w:val="22"/>
          <w:szCs w:val="22"/>
          <w:lang w:val="en-US"/>
        </w:rPr>
        <w:t>take</w:t>
      </w:r>
      <w:r w:rsidRPr="009D66DF">
        <w:rPr>
          <w:rFonts w:ascii="Helvetica" w:hAnsi="Helvetica"/>
          <w:bCs/>
          <w:sz w:val="22"/>
          <w:szCs w:val="22"/>
          <w:lang w:val="en-US"/>
        </w:rPr>
        <w:t xml:space="preserve"> the code string and any other relevant input (e.g., a list of nodes, usages, or blocks) as its arguments. </w:t>
      </w:r>
      <w:r w:rsidR="00EE1518" w:rsidRPr="009D66DF">
        <w:rPr>
          <w:rFonts w:ascii="Helvetica" w:hAnsi="Helvetica"/>
          <w:bCs/>
          <w:sz w:val="22"/>
          <w:szCs w:val="22"/>
          <w:lang w:val="en-US"/>
        </w:rPr>
        <w:t>It should then go over the entities one wants to work with (i</w:t>
      </w:r>
      <w:r w:rsidRPr="009D66DF">
        <w:rPr>
          <w:rFonts w:ascii="Helvetica" w:hAnsi="Helvetica"/>
          <w:bCs/>
          <w:sz w:val="22"/>
          <w:szCs w:val="22"/>
          <w:lang w:val="en-US"/>
        </w:rPr>
        <w:t xml:space="preserve">n the example, the </w:t>
      </w:r>
      <w:r w:rsidRPr="009D66DF">
        <w:rPr>
          <w:rFonts w:ascii="Helvetica" w:hAnsi="Helvetica"/>
          <w:bCs/>
          <w:sz w:val="22"/>
          <w:szCs w:val="22"/>
          <w:lang w:val="en-US"/>
        </w:rPr>
        <w:lastRenderedPageBreak/>
        <w:t>`addDeclarationBinding` function iterates through the list of usage identifiers</w:t>
      </w:r>
      <w:r w:rsidR="00EE1518" w:rsidRPr="009D66DF">
        <w:rPr>
          <w:rFonts w:ascii="Helvetica" w:hAnsi="Helvetica"/>
          <w:bCs/>
          <w:sz w:val="22"/>
          <w:szCs w:val="22"/>
          <w:lang w:val="en-US"/>
        </w:rPr>
        <w:t xml:space="preserve">) and then </w:t>
      </w:r>
      <w:r w:rsidRPr="009D66DF">
        <w:rPr>
          <w:rFonts w:ascii="Helvetica" w:hAnsi="Helvetica"/>
          <w:bCs/>
          <w:sz w:val="22"/>
          <w:szCs w:val="22"/>
          <w:lang w:val="en-US"/>
        </w:rPr>
        <w:t xml:space="preserve">add HTML tags to the </w:t>
      </w:r>
      <w:r w:rsidR="00EE1518" w:rsidRPr="009D66DF">
        <w:rPr>
          <w:rFonts w:ascii="Helvetica" w:hAnsi="Helvetica"/>
          <w:bCs/>
          <w:sz w:val="22"/>
          <w:szCs w:val="22"/>
          <w:lang w:val="en-US"/>
        </w:rPr>
        <w:t>`tags` mapping that I use later, in the second part of `executing the pipeline`</w:t>
      </w:r>
      <w:r w:rsidRPr="009D66DF">
        <w:rPr>
          <w:rFonts w:ascii="Helvetica" w:hAnsi="Helvetica"/>
          <w:bCs/>
          <w:sz w:val="22"/>
          <w:szCs w:val="22"/>
          <w:lang w:val="en-US"/>
        </w:rPr>
        <w:t>.</w:t>
      </w:r>
      <w:r w:rsidR="00EE1518" w:rsidRPr="009D66DF">
        <w:rPr>
          <w:rFonts w:ascii="Helvetica" w:hAnsi="Helvetica"/>
          <w:bCs/>
          <w:sz w:val="22"/>
          <w:szCs w:val="22"/>
          <w:lang w:val="en-US"/>
        </w:rPr>
        <w:t xml:space="preserve"> </w:t>
      </w:r>
      <w:r w:rsidRPr="009D66DF">
        <w:rPr>
          <w:rFonts w:ascii="Helvetica" w:hAnsi="Helvetica"/>
          <w:bCs/>
          <w:sz w:val="22"/>
          <w:szCs w:val="22"/>
          <w:lang w:val="en-US"/>
        </w:rPr>
        <w:t>In the example, the `tags` map is updated with the new HTML tags that need to be added to the code string.</w:t>
      </w:r>
    </w:p>
    <w:p w14:paraId="4B050657" w14:textId="77777777" w:rsidR="009D66DF" w:rsidRPr="009D66DF" w:rsidRDefault="009D66DF" w:rsidP="009D66DF">
      <w:pPr>
        <w:rPr>
          <w:rFonts w:ascii="Helvetica" w:hAnsi="Helvetica"/>
          <w:bCs/>
          <w:sz w:val="22"/>
          <w:szCs w:val="22"/>
          <w:lang w:val="en-US"/>
        </w:rPr>
      </w:pPr>
    </w:p>
    <w:p w14:paraId="0D0733FC" w14:textId="77777777" w:rsidR="009D66DF" w:rsidRDefault="00E74592" w:rsidP="009D66DF">
      <w:pPr>
        <w:pStyle w:val="a6"/>
        <w:numPr>
          <w:ilvl w:val="0"/>
          <w:numId w:val="26"/>
        </w:numPr>
        <w:rPr>
          <w:rFonts w:ascii="Helvetica" w:hAnsi="Helvetica"/>
          <w:bCs/>
          <w:sz w:val="22"/>
          <w:szCs w:val="22"/>
          <w:lang w:val="en-US"/>
        </w:rPr>
      </w:pPr>
      <w:r w:rsidRPr="009D66DF">
        <w:rPr>
          <w:rFonts w:ascii="Helvetica" w:hAnsi="Helvetica"/>
          <w:bCs/>
          <w:sz w:val="22"/>
          <w:szCs w:val="22"/>
          <w:lang w:val="en-US"/>
        </w:rPr>
        <w:t>Update the pipeline execution: Finally, incorporate the new pipeline step into the main pipeline execution function (`</w:t>
      </w:r>
      <w:r w:rsidR="009D66DF" w:rsidRPr="009D66DF">
        <w:rPr>
          <w:rFonts w:ascii="Helvetica" w:hAnsi="Helvetica"/>
          <w:bCs/>
          <w:sz w:val="22"/>
          <w:szCs w:val="22"/>
          <w:lang w:val="en-US"/>
        </w:rPr>
        <w:t>codeviewPipeline()</w:t>
      </w:r>
      <w:r w:rsidRPr="009D66DF">
        <w:rPr>
          <w:rFonts w:ascii="Helvetica" w:hAnsi="Helvetica"/>
          <w:bCs/>
          <w:sz w:val="22"/>
          <w:szCs w:val="22"/>
          <w:lang w:val="en-US"/>
        </w:rPr>
        <w:t>`). This will ensure that your new step is applied during the HTML generation process.</w:t>
      </w:r>
    </w:p>
    <w:p w14:paraId="57C76306" w14:textId="77777777" w:rsidR="009D66DF" w:rsidRPr="009D66DF" w:rsidRDefault="009D66DF" w:rsidP="009D66DF">
      <w:pPr>
        <w:rPr>
          <w:rFonts w:ascii="Helvetica" w:hAnsi="Helvetica"/>
          <w:bCs/>
          <w:sz w:val="22"/>
          <w:szCs w:val="22"/>
          <w:lang w:val="en-US"/>
        </w:rPr>
      </w:pPr>
    </w:p>
    <w:p w14:paraId="32291772" w14:textId="170CC0BE" w:rsidR="00E74592" w:rsidRPr="009D66DF" w:rsidRDefault="009D66DF" w:rsidP="009D66DF">
      <w:pPr>
        <w:pStyle w:val="a6"/>
        <w:numPr>
          <w:ilvl w:val="0"/>
          <w:numId w:val="26"/>
        </w:numPr>
        <w:rPr>
          <w:rFonts w:ascii="Helvetica" w:hAnsi="Helvetica"/>
          <w:bCs/>
          <w:sz w:val="22"/>
          <w:szCs w:val="22"/>
          <w:lang w:val="en-US"/>
        </w:rPr>
      </w:pPr>
      <w:r>
        <w:rPr>
          <w:rFonts w:ascii="Helvetica" w:hAnsi="Helvetica"/>
          <w:bCs/>
          <w:sz w:val="22"/>
          <w:szCs w:val="22"/>
          <w:lang w:val="en-US"/>
        </w:rPr>
        <w:t>Then the `executePipeline()` is called inside the `codeviewPipeline()` function as the last step, working out the tags placements in the resulting HTML file.</w:t>
      </w:r>
      <w:r w:rsidRPr="009D66DF">
        <w:rPr>
          <w:rFonts w:ascii="Helvetica" w:hAnsi="Helvetica"/>
          <w:bCs/>
          <w:sz w:val="22"/>
          <w:szCs w:val="22"/>
          <w:lang w:val="en-US"/>
        </w:rPr>
        <w:t xml:space="preserve"> </w:t>
      </w:r>
    </w:p>
    <w:p w14:paraId="1E6DF27A" w14:textId="77777777" w:rsidR="009D66DF" w:rsidRPr="009D66DF" w:rsidRDefault="009D66DF" w:rsidP="009D66DF">
      <w:pPr>
        <w:pStyle w:val="a6"/>
        <w:rPr>
          <w:rFonts w:ascii="Helvetica" w:hAnsi="Helvetica"/>
          <w:bCs/>
          <w:sz w:val="22"/>
          <w:szCs w:val="22"/>
          <w:lang w:val="en-US"/>
        </w:rPr>
      </w:pPr>
    </w:p>
    <w:p w14:paraId="7302D617" w14:textId="4DF7697B" w:rsidR="00CF0B92" w:rsidRDefault="00CF0B92" w:rsidP="00CF0B92">
      <w:pPr>
        <w:rPr>
          <w:rFonts w:ascii="Helvetica" w:hAnsi="Helvetica"/>
          <w:bCs/>
          <w:sz w:val="22"/>
          <w:szCs w:val="22"/>
          <w:lang w:val="en-US"/>
        </w:rPr>
      </w:pPr>
      <w:r>
        <w:rPr>
          <w:rFonts w:ascii="Helvetica" w:hAnsi="Helvetica"/>
          <w:bCs/>
          <w:sz w:val="22"/>
          <w:szCs w:val="22"/>
          <w:lang w:val="en-US"/>
        </w:rPr>
        <w:t>The `codeviewPipeline()` function contains of the pipeline steps and ends with a call to `executePipeline()` on return to form the overall resulting HTML string and, subsequently, the file.</w:t>
      </w:r>
    </w:p>
    <w:p w14:paraId="549215B5" w14:textId="77777777" w:rsidR="002B65F0" w:rsidRDefault="002B65F0" w:rsidP="00CF0B92">
      <w:pPr>
        <w:rPr>
          <w:rFonts w:ascii="Helvetica" w:hAnsi="Helvetica"/>
          <w:bCs/>
          <w:sz w:val="22"/>
          <w:szCs w:val="22"/>
          <w:lang w:val="en-US"/>
        </w:rPr>
      </w:pPr>
    </w:p>
    <w:p w14:paraId="551CF082" w14:textId="09904E69" w:rsidR="002B65F0" w:rsidRDefault="002B65F0" w:rsidP="00CF0B92">
      <w:pPr>
        <w:rPr>
          <w:rFonts w:ascii="Helvetica" w:hAnsi="Helvetica"/>
          <w:bCs/>
          <w:sz w:val="22"/>
          <w:szCs w:val="22"/>
          <w:lang w:val="en-US"/>
        </w:rPr>
      </w:pPr>
      <w:r>
        <w:rPr>
          <w:rFonts w:ascii="Helvetica" w:hAnsi="Helvetica"/>
          <w:bCs/>
          <w:sz w:val="22"/>
          <w:szCs w:val="22"/>
          <w:lang w:val="en-US"/>
        </w:rPr>
        <w:t>The execution part is the one where we transform the `tags` mapping that gives us the information as to where the tags have to be placed in the code string to form the correct structure of an HTML file.</w:t>
      </w:r>
    </w:p>
    <w:p w14:paraId="4A90FA48" w14:textId="77777777" w:rsidR="00B95106" w:rsidRDefault="00B95106" w:rsidP="00CF0B92">
      <w:pPr>
        <w:rPr>
          <w:rFonts w:ascii="Helvetica" w:hAnsi="Helvetica"/>
          <w:bCs/>
          <w:sz w:val="22"/>
          <w:szCs w:val="22"/>
          <w:lang w:val="en-US"/>
        </w:rPr>
      </w:pPr>
    </w:p>
    <w:p w14:paraId="1252A76E" w14:textId="77777777" w:rsidR="00B95106" w:rsidRDefault="00B95106" w:rsidP="00CF0B92">
      <w:pPr>
        <w:rPr>
          <w:rFonts w:ascii="Helvetica" w:hAnsi="Helvetica"/>
          <w:bCs/>
          <w:sz w:val="22"/>
          <w:szCs w:val="22"/>
          <w:lang w:val="en-US"/>
        </w:rPr>
      </w:pPr>
    </w:p>
    <w:p w14:paraId="0417949A" w14:textId="77777777" w:rsidR="00B95106" w:rsidRDefault="00B95106" w:rsidP="00B95106">
      <w:pPr>
        <w:jc w:val="center"/>
        <w:rPr>
          <w:rFonts w:ascii="Helvetica" w:hAnsi="Helvetica"/>
          <w:bCs/>
          <w:sz w:val="22"/>
          <w:szCs w:val="22"/>
          <w:lang w:val="en-US"/>
        </w:rPr>
      </w:pPr>
      <w:r>
        <w:rPr>
          <w:rFonts w:ascii="Helvetica" w:hAnsi="Helvetica"/>
          <w:bCs/>
          <w:noProof/>
          <w:sz w:val="22"/>
          <w:szCs w:val="22"/>
          <w:lang w:val="en-US"/>
        </w:rPr>
        <w:drawing>
          <wp:inline distT="0" distB="0" distL="0" distR="0" wp14:anchorId="60A0B74E" wp14:editId="10A503C1">
            <wp:extent cx="4871778" cy="4002617"/>
            <wp:effectExtent l="0" t="0" r="5080" b="0"/>
            <wp:docPr id="83328452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84521" name="Рисунок 83328452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90504" cy="4018002"/>
                    </a:xfrm>
                    <a:prstGeom prst="rect">
                      <a:avLst/>
                    </a:prstGeom>
                  </pic:spPr>
                </pic:pic>
              </a:graphicData>
            </a:graphic>
          </wp:inline>
        </w:drawing>
      </w:r>
    </w:p>
    <w:p w14:paraId="17AC9CCF" w14:textId="77777777" w:rsidR="00B95106" w:rsidRDefault="00B95106" w:rsidP="00B95106">
      <w:pPr>
        <w:jc w:val="center"/>
        <w:rPr>
          <w:rFonts w:ascii="Helvetica" w:hAnsi="Helvetica"/>
          <w:bCs/>
          <w:i/>
          <w:iCs/>
          <w:sz w:val="22"/>
          <w:szCs w:val="22"/>
          <w:lang w:val="en-US"/>
        </w:rPr>
      </w:pPr>
    </w:p>
    <w:p w14:paraId="540861E7" w14:textId="77777777" w:rsidR="00B95106" w:rsidRPr="009210F5" w:rsidRDefault="00B95106" w:rsidP="00B95106">
      <w:pPr>
        <w:jc w:val="center"/>
        <w:rPr>
          <w:rFonts w:ascii="Helvetica" w:hAnsi="Helvetica"/>
          <w:bCs/>
          <w:i/>
          <w:iCs/>
          <w:sz w:val="22"/>
          <w:szCs w:val="22"/>
          <w:lang w:val="en-US"/>
        </w:rPr>
      </w:pPr>
      <w:r w:rsidRPr="009210F5">
        <w:rPr>
          <w:rFonts w:ascii="Helvetica" w:hAnsi="Helvetica"/>
          <w:bCs/>
          <w:i/>
          <w:iCs/>
          <w:sz w:val="22"/>
          <w:szCs w:val="22"/>
          <w:lang w:val="en-US"/>
        </w:rPr>
        <w:t>Fig. 1</w:t>
      </w:r>
      <w:r>
        <w:rPr>
          <w:rFonts w:ascii="Helvetica" w:hAnsi="Helvetica"/>
          <w:bCs/>
          <w:i/>
          <w:iCs/>
          <w:sz w:val="22"/>
          <w:szCs w:val="22"/>
          <w:lang w:val="en-US"/>
        </w:rPr>
        <w:t>3. Pipeline execution step.</w:t>
      </w:r>
    </w:p>
    <w:p w14:paraId="686C323D" w14:textId="77777777" w:rsidR="002B65F0" w:rsidRDefault="002B65F0" w:rsidP="00CF0B92">
      <w:pPr>
        <w:rPr>
          <w:rFonts w:ascii="Helvetica" w:hAnsi="Helvetica"/>
          <w:bCs/>
          <w:sz w:val="22"/>
          <w:szCs w:val="22"/>
          <w:lang w:val="en-US"/>
        </w:rPr>
      </w:pPr>
    </w:p>
    <w:p w14:paraId="49FBD6B5" w14:textId="77777777" w:rsidR="00B95106" w:rsidRDefault="00B95106" w:rsidP="00CF0B92">
      <w:pPr>
        <w:rPr>
          <w:rFonts w:ascii="Helvetica" w:hAnsi="Helvetica"/>
          <w:bCs/>
          <w:sz w:val="22"/>
          <w:szCs w:val="22"/>
          <w:lang w:val="en-US"/>
        </w:rPr>
      </w:pPr>
    </w:p>
    <w:p w14:paraId="638CC23A" w14:textId="266BED43" w:rsidR="002B65F0" w:rsidRDefault="002B65F0" w:rsidP="00CF0B92">
      <w:pPr>
        <w:rPr>
          <w:rFonts w:ascii="Helvetica" w:hAnsi="Helvetica"/>
          <w:bCs/>
          <w:sz w:val="22"/>
          <w:szCs w:val="22"/>
          <w:lang w:val="en-US"/>
        </w:rPr>
      </w:pPr>
      <w:r>
        <w:rPr>
          <w:rFonts w:ascii="Helvetica" w:hAnsi="Helvetica"/>
          <w:bCs/>
          <w:sz w:val="22"/>
          <w:szCs w:val="22"/>
          <w:lang w:val="en-US"/>
        </w:rPr>
        <w:t>Fig. 13. shows how the process of placing these HTML tags is organized:</w:t>
      </w:r>
    </w:p>
    <w:p w14:paraId="570B628B" w14:textId="77777777" w:rsidR="00E35DF7" w:rsidRDefault="00E35DF7" w:rsidP="00CF0B92">
      <w:pPr>
        <w:rPr>
          <w:rFonts w:ascii="Helvetica" w:hAnsi="Helvetica"/>
          <w:bCs/>
          <w:sz w:val="22"/>
          <w:szCs w:val="22"/>
          <w:lang w:val="en-US"/>
        </w:rPr>
      </w:pPr>
    </w:p>
    <w:p w14:paraId="02CD89E8" w14:textId="13E550A8" w:rsidR="00E35DF7" w:rsidRDefault="002B65F0" w:rsidP="002B65F0">
      <w:pPr>
        <w:pStyle w:val="a6"/>
        <w:numPr>
          <w:ilvl w:val="0"/>
          <w:numId w:val="27"/>
        </w:numPr>
        <w:rPr>
          <w:rFonts w:ascii="Helvetica" w:hAnsi="Helvetica"/>
          <w:bCs/>
          <w:sz w:val="22"/>
          <w:szCs w:val="22"/>
          <w:lang w:val="en-US"/>
        </w:rPr>
      </w:pPr>
      <w:r>
        <w:rPr>
          <w:rFonts w:ascii="Helvetica" w:hAnsi="Helvetica"/>
          <w:bCs/>
          <w:sz w:val="22"/>
          <w:szCs w:val="22"/>
          <w:lang w:val="en-US"/>
        </w:rPr>
        <w:t>`tags` is defined as follows: `</w:t>
      </w:r>
      <w:r w:rsidRPr="002B65F0">
        <w:rPr>
          <w:rFonts w:ascii="Helvetica" w:hAnsi="Helvetica"/>
          <w:bCs/>
          <w:sz w:val="22"/>
          <w:szCs w:val="22"/>
          <w:lang w:val="en-US"/>
        </w:rPr>
        <w:t>Map&lt;String, Map&lt;int, List&lt;String&gt;&gt;&gt; tags</w:t>
      </w:r>
      <w:r>
        <w:rPr>
          <w:rFonts w:ascii="Helvetica" w:hAnsi="Helvetica"/>
          <w:bCs/>
          <w:sz w:val="22"/>
          <w:szCs w:val="22"/>
          <w:lang w:val="en-US"/>
        </w:rPr>
        <w:t>`, where the key of the outer-most map is the file where these tags should be put. `tags[filePath]` is a mapping that stores all the tags at each position in the file</w:t>
      </w:r>
      <w:r w:rsidR="00E35DF7">
        <w:rPr>
          <w:rFonts w:ascii="Helvetica" w:hAnsi="Helvetica"/>
          <w:bCs/>
          <w:sz w:val="22"/>
          <w:szCs w:val="22"/>
          <w:lang w:val="en-US"/>
        </w:rPr>
        <w:t xml:space="preserve"> (`filePath`).</w:t>
      </w:r>
    </w:p>
    <w:p w14:paraId="0949E659" w14:textId="77777777" w:rsidR="00E35DF7" w:rsidRPr="00065CC2" w:rsidRDefault="00E35DF7" w:rsidP="00E35DF7">
      <w:pPr>
        <w:pStyle w:val="a6"/>
        <w:rPr>
          <w:rFonts w:ascii="Helvetica" w:hAnsi="Helvetica"/>
          <w:bCs/>
          <w:sz w:val="22"/>
          <w:szCs w:val="22"/>
          <w:lang w:val="en-US"/>
        </w:rPr>
      </w:pPr>
    </w:p>
    <w:p w14:paraId="2F095164" w14:textId="77777777" w:rsidR="00E35DF7" w:rsidRDefault="00E35DF7" w:rsidP="00E35DF7">
      <w:pPr>
        <w:pStyle w:val="a6"/>
        <w:rPr>
          <w:rFonts w:ascii="Helvetica" w:hAnsi="Helvetica"/>
          <w:bCs/>
          <w:sz w:val="22"/>
          <w:szCs w:val="22"/>
          <w:lang w:val="en-US"/>
        </w:rPr>
      </w:pPr>
      <w:r w:rsidRPr="00E35DF7">
        <w:rPr>
          <w:rFonts w:ascii="Helvetica" w:hAnsi="Helvetica"/>
          <w:bCs/>
          <w:sz w:val="22"/>
          <w:szCs w:val="22"/>
          <w:lang w:val="en-US"/>
        </w:rPr>
        <w:lastRenderedPageBreak/>
        <w:t xml:space="preserve">For example, we may have something like this: `&lt;span&gt;&lt;span&gt;x&lt;/span&gt;&lt;/span&gt;`, then the position of x will be the key for the inner-most map giving this list: [“&lt;span&gt;”, “&lt;span&gt;”] and the list for `x.position + 1` will </w:t>
      </w:r>
      <w:r>
        <w:rPr>
          <w:rFonts w:ascii="Helvetica" w:hAnsi="Helvetica"/>
          <w:bCs/>
          <w:sz w:val="22"/>
          <w:szCs w:val="22"/>
          <w:lang w:val="en-US"/>
        </w:rPr>
        <w:t>return</w:t>
      </w:r>
      <w:r w:rsidRPr="00E35DF7">
        <w:rPr>
          <w:rFonts w:ascii="Helvetica" w:hAnsi="Helvetica"/>
          <w:bCs/>
          <w:sz w:val="22"/>
          <w:szCs w:val="22"/>
          <w:lang w:val="en-US"/>
        </w:rPr>
        <w:t xml:space="preserve"> this list: [“&lt;/span&gt;”, “&lt;/span&gt;”].</w:t>
      </w:r>
    </w:p>
    <w:p w14:paraId="5495D458" w14:textId="77777777" w:rsidR="00E35DF7" w:rsidRDefault="00E35DF7" w:rsidP="00E35DF7">
      <w:pPr>
        <w:pStyle w:val="a6"/>
        <w:rPr>
          <w:rFonts w:ascii="Helvetica" w:hAnsi="Helvetica"/>
          <w:bCs/>
          <w:sz w:val="22"/>
          <w:szCs w:val="22"/>
          <w:lang w:val="en-US"/>
        </w:rPr>
      </w:pPr>
    </w:p>
    <w:p w14:paraId="14D5791E" w14:textId="5005FDCF" w:rsidR="00E35DF7" w:rsidRPr="00E35DF7" w:rsidRDefault="00E35DF7" w:rsidP="00E35DF7">
      <w:pPr>
        <w:pStyle w:val="a6"/>
        <w:rPr>
          <w:rFonts w:ascii="Helvetica" w:hAnsi="Helvetica"/>
          <w:bCs/>
          <w:sz w:val="22"/>
          <w:szCs w:val="22"/>
          <w:lang w:val="en-US"/>
        </w:rPr>
      </w:pPr>
      <w:r>
        <w:rPr>
          <w:rFonts w:ascii="Helvetica" w:hAnsi="Helvetica"/>
          <w:bCs/>
          <w:sz w:val="22"/>
          <w:szCs w:val="22"/>
          <w:lang w:val="en-US"/>
        </w:rPr>
        <w:t>Note, the tags may be different from `span`s and they might include more information. In the real pipeline steps, that I have in the application, the tags might include attributes like `id`, `class`, `data-content`, and/or event listeners</w:t>
      </w:r>
      <w:r w:rsidR="00806B08">
        <w:rPr>
          <w:rFonts w:ascii="Helvetica" w:hAnsi="Helvetica"/>
          <w:bCs/>
          <w:sz w:val="22"/>
          <w:szCs w:val="22"/>
          <w:lang w:val="en-US"/>
        </w:rPr>
        <w:t xml:space="preserve"> – see Fig. 14.</w:t>
      </w:r>
    </w:p>
    <w:p w14:paraId="6CFC00C3" w14:textId="77777777" w:rsidR="00E35DF7" w:rsidRPr="00E35DF7" w:rsidRDefault="00E35DF7" w:rsidP="00E35DF7">
      <w:pPr>
        <w:pStyle w:val="a6"/>
        <w:rPr>
          <w:rFonts w:ascii="Helvetica" w:hAnsi="Helvetica"/>
          <w:bCs/>
          <w:sz w:val="22"/>
          <w:szCs w:val="22"/>
          <w:lang w:val="en-US"/>
        </w:rPr>
      </w:pPr>
    </w:p>
    <w:p w14:paraId="028E2F6C" w14:textId="1DF1857D" w:rsidR="002B65F0" w:rsidRDefault="002B65F0" w:rsidP="002B65F0">
      <w:pPr>
        <w:pStyle w:val="a6"/>
        <w:numPr>
          <w:ilvl w:val="0"/>
          <w:numId w:val="27"/>
        </w:numPr>
        <w:rPr>
          <w:rFonts w:ascii="Helvetica" w:hAnsi="Helvetica"/>
          <w:bCs/>
          <w:sz w:val="22"/>
          <w:szCs w:val="22"/>
          <w:lang w:val="en-US"/>
        </w:rPr>
      </w:pPr>
      <w:r>
        <w:rPr>
          <w:rFonts w:ascii="Helvetica" w:hAnsi="Helvetica"/>
          <w:bCs/>
          <w:sz w:val="22"/>
          <w:szCs w:val="22"/>
          <w:lang w:val="en-US"/>
        </w:rPr>
        <w:t>It sorts the tags by position</w:t>
      </w:r>
      <w:r w:rsidR="00E35DF7">
        <w:rPr>
          <w:rFonts w:ascii="Helvetica" w:hAnsi="Helvetica"/>
          <w:bCs/>
          <w:sz w:val="22"/>
          <w:szCs w:val="22"/>
          <w:lang w:val="en-US"/>
        </w:rPr>
        <w:t xml:space="preserve"> </w:t>
      </w:r>
      <w:r w:rsidR="00365867">
        <w:rPr>
          <w:rFonts w:ascii="Helvetica" w:hAnsi="Helvetica"/>
          <w:bCs/>
          <w:sz w:val="22"/>
          <w:szCs w:val="22"/>
          <w:lang w:val="en-US"/>
        </w:rPr>
        <w:t>so as to then consequently iterate over them.</w:t>
      </w:r>
    </w:p>
    <w:p w14:paraId="112D3E2F" w14:textId="77777777" w:rsidR="00365867" w:rsidRPr="00365867" w:rsidRDefault="00365867" w:rsidP="00365867">
      <w:pPr>
        <w:rPr>
          <w:rFonts w:ascii="Helvetica" w:hAnsi="Helvetica"/>
          <w:bCs/>
          <w:sz w:val="22"/>
          <w:szCs w:val="22"/>
          <w:lang w:val="en-US"/>
        </w:rPr>
      </w:pPr>
    </w:p>
    <w:p w14:paraId="24308C54" w14:textId="159214D2" w:rsidR="00365867" w:rsidRDefault="00365867" w:rsidP="00365867">
      <w:pPr>
        <w:pStyle w:val="a6"/>
        <w:numPr>
          <w:ilvl w:val="0"/>
          <w:numId w:val="27"/>
        </w:numPr>
        <w:rPr>
          <w:rFonts w:ascii="Helvetica" w:hAnsi="Helvetica"/>
          <w:bCs/>
          <w:sz w:val="22"/>
          <w:szCs w:val="22"/>
          <w:lang w:val="en-US"/>
        </w:rPr>
      </w:pPr>
      <w:r>
        <w:rPr>
          <w:rFonts w:ascii="Helvetica" w:hAnsi="Helvetica"/>
          <w:bCs/>
          <w:sz w:val="22"/>
          <w:szCs w:val="22"/>
          <w:lang w:val="en-US"/>
        </w:rPr>
        <w:t>It iterates through all the keys of the `tags` mapping in the reverse order. I need it to be in reverse order because otherwise I would need to readjust the indexes of each tag position in the mapping by the number of characters in the string I am adding for each tag. For example: if I had a string like “abacaba” and wanted to insert “XX” in position 2, then the string will look like “abXXacaba” which pushes all the characters to the right of “XX” by two, so then if I want to add “YY” on position 3, this position is no longer valid as the string has changed, so I need to recalculate it for each of the positions in the `tags` mapping accordingly. To avoid it, I go backwards and eliminates the problem altogether.</w:t>
      </w:r>
    </w:p>
    <w:p w14:paraId="22AC7BE3" w14:textId="77777777" w:rsidR="00365867" w:rsidRPr="00365867" w:rsidRDefault="00365867" w:rsidP="00365867">
      <w:pPr>
        <w:pStyle w:val="a6"/>
        <w:rPr>
          <w:rFonts w:ascii="Helvetica" w:hAnsi="Helvetica"/>
          <w:bCs/>
          <w:sz w:val="22"/>
          <w:szCs w:val="22"/>
          <w:lang w:val="en-US"/>
        </w:rPr>
      </w:pPr>
    </w:p>
    <w:p w14:paraId="3FEA82E6" w14:textId="0D3F6CBA" w:rsidR="00365867" w:rsidRDefault="00365867" w:rsidP="00365867">
      <w:pPr>
        <w:pStyle w:val="a6"/>
        <w:numPr>
          <w:ilvl w:val="0"/>
          <w:numId w:val="27"/>
        </w:numPr>
        <w:rPr>
          <w:rFonts w:ascii="Helvetica" w:hAnsi="Helvetica"/>
          <w:bCs/>
          <w:sz w:val="22"/>
          <w:szCs w:val="22"/>
          <w:lang w:val="en-US"/>
        </w:rPr>
      </w:pPr>
      <w:r>
        <w:rPr>
          <w:rFonts w:ascii="Helvetica" w:hAnsi="Helvetica"/>
          <w:bCs/>
          <w:sz w:val="22"/>
          <w:szCs w:val="22"/>
          <w:lang w:val="en-US"/>
        </w:rPr>
        <w:t xml:space="preserve">At each iteration of the algorithm, I take the list of the tags that need to be placed at this </w:t>
      </w:r>
      <w:r w:rsidR="006C69D4">
        <w:rPr>
          <w:rFonts w:ascii="Helvetica" w:hAnsi="Helvetica"/>
          <w:bCs/>
          <w:sz w:val="22"/>
          <w:szCs w:val="22"/>
          <w:lang w:val="en-US"/>
        </w:rPr>
        <w:t>particular place (`pos`), and iterate over this list, inserting each of these tags at that position (`pos`).</w:t>
      </w:r>
      <w:r w:rsidR="00C50658">
        <w:rPr>
          <w:rFonts w:ascii="Helvetica" w:hAnsi="Helvetica"/>
          <w:bCs/>
          <w:sz w:val="22"/>
          <w:szCs w:val="22"/>
          <w:lang w:val="en-US"/>
        </w:rPr>
        <w:t xml:space="preserve"> This loop is executed forwards which ensures the correct order of tag placement at the same position.</w:t>
      </w:r>
    </w:p>
    <w:p w14:paraId="10CC9B02" w14:textId="77777777" w:rsidR="00C50658" w:rsidRPr="00C50658" w:rsidRDefault="00C50658" w:rsidP="00C50658">
      <w:pPr>
        <w:pStyle w:val="a6"/>
        <w:rPr>
          <w:rFonts w:ascii="Helvetica" w:hAnsi="Helvetica"/>
          <w:bCs/>
          <w:sz w:val="22"/>
          <w:szCs w:val="22"/>
          <w:lang w:val="en-US"/>
        </w:rPr>
      </w:pPr>
    </w:p>
    <w:p w14:paraId="4DD21DC3" w14:textId="2DA9AAD9" w:rsidR="00C50658" w:rsidRDefault="00C50658" w:rsidP="00365867">
      <w:pPr>
        <w:pStyle w:val="a6"/>
        <w:numPr>
          <w:ilvl w:val="0"/>
          <w:numId w:val="27"/>
        </w:numPr>
        <w:rPr>
          <w:rFonts w:ascii="Helvetica" w:hAnsi="Helvetica"/>
          <w:bCs/>
          <w:sz w:val="22"/>
          <w:szCs w:val="22"/>
          <w:lang w:val="en-US"/>
        </w:rPr>
      </w:pPr>
      <w:r>
        <w:rPr>
          <w:rFonts w:ascii="Helvetica" w:hAnsi="Helvetica"/>
          <w:bCs/>
          <w:sz w:val="22"/>
          <w:szCs w:val="22"/>
          <w:lang w:val="en-US"/>
        </w:rPr>
        <w:t>At the last step the function returns the modified string of HTML markup.</w:t>
      </w:r>
    </w:p>
    <w:p w14:paraId="48FD3949" w14:textId="77777777" w:rsidR="00C50658" w:rsidRPr="00C50658" w:rsidRDefault="00C50658" w:rsidP="00C50658">
      <w:pPr>
        <w:pStyle w:val="a6"/>
        <w:rPr>
          <w:rFonts w:ascii="Helvetica" w:hAnsi="Helvetica"/>
          <w:bCs/>
          <w:sz w:val="22"/>
          <w:szCs w:val="22"/>
          <w:lang w:val="en-US"/>
        </w:rPr>
      </w:pPr>
    </w:p>
    <w:p w14:paraId="26B35629" w14:textId="64C9DD95" w:rsidR="00C50658" w:rsidRPr="00365867" w:rsidRDefault="00C50658" w:rsidP="00365867">
      <w:pPr>
        <w:pStyle w:val="a6"/>
        <w:numPr>
          <w:ilvl w:val="0"/>
          <w:numId w:val="27"/>
        </w:numPr>
        <w:rPr>
          <w:rFonts w:ascii="Helvetica" w:hAnsi="Helvetica"/>
          <w:bCs/>
          <w:sz w:val="22"/>
          <w:szCs w:val="22"/>
          <w:lang w:val="en-US"/>
        </w:rPr>
      </w:pPr>
      <w:r>
        <w:rPr>
          <w:rFonts w:ascii="Helvetica" w:hAnsi="Helvetica"/>
          <w:bCs/>
          <w:sz w:val="22"/>
          <w:szCs w:val="22"/>
          <w:lang w:val="en-US"/>
        </w:rPr>
        <w:t>It is then processed further to form the complete HTML file that is interactable and executable.</w:t>
      </w:r>
    </w:p>
    <w:p w14:paraId="4061340D" w14:textId="77777777" w:rsidR="002B65F0" w:rsidRDefault="002B65F0" w:rsidP="00CF0B92">
      <w:pPr>
        <w:rPr>
          <w:rFonts w:ascii="Helvetica" w:hAnsi="Helvetica"/>
          <w:bCs/>
          <w:sz w:val="22"/>
          <w:szCs w:val="22"/>
          <w:lang w:val="en-US"/>
        </w:rPr>
      </w:pPr>
    </w:p>
    <w:p w14:paraId="0429F00E" w14:textId="77777777" w:rsidR="00806B08" w:rsidRDefault="00806B08" w:rsidP="006C0F8D">
      <w:pPr>
        <w:rPr>
          <w:rFonts w:ascii="Helvetica" w:hAnsi="Helvetica"/>
          <w:bCs/>
          <w:sz w:val="22"/>
          <w:szCs w:val="22"/>
          <w:lang w:val="en-US"/>
        </w:rPr>
      </w:pPr>
    </w:p>
    <w:p w14:paraId="6B4CE47A" w14:textId="3788FAF3" w:rsidR="00806B08" w:rsidRDefault="00806B08" w:rsidP="00806B08">
      <w:pPr>
        <w:jc w:val="center"/>
        <w:rPr>
          <w:rFonts w:ascii="Helvetica" w:hAnsi="Helvetica"/>
          <w:bCs/>
          <w:sz w:val="22"/>
          <w:szCs w:val="22"/>
          <w:lang w:val="en-US"/>
        </w:rPr>
      </w:pPr>
      <w:r w:rsidRPr="00806B08">
        <w:rPr>
          <w:rFonts w:ascii="Helvetica" w:hAnsi="Helvetica"/>
          <w:bCs/>
          <w:noProof/>
          <w:sz w:val="22"/>
          <w:szCs w:val="22"/>
          <w:lang w:val="en-US"/>
        </w:rPr>
        <w:drawing>
          <wp:inline distT="0" distB="0" distL="0" distR="0" wp14:anchorId="1D101C1D" wp14:editId="3C6B054A">
            <wp:extent cx="5005493" cy="3534611"/>
            <wp:effectExtent l="0" t="0" r="0" b="0"/>
            <wp:docPr id="1629161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1187" name=""/>
                    <pic:cNvPicPr/>
                  </pic:nvPicPr>
                  <pic:blipFill>
                    <a:blip r:embed="rId40"/>
                    <a:stretch>
                      <a:fillRect/>
                    </a:stretch>
                  </pic:blipFill>
                  <pic:spPr>
                    <a:xfrm>
                      <a:off x="0" y="0"/>
                      <a:ext cx="5015504" cy="3541680"/>
                    </a:xfrm>
                    <a:prstGeom prst="rect">
                      <a:avLst/>
                    </a:prstGeom>
                  </pic:spPr>
                </pic:pic>
              </a:graphicData>
            </a:graphic>
          </wp:inline>
        </w:drawing>
      </w:r>
    </w:p>
    <w:p w14:paraId="2D60D152" w14:textId="77777777" w:rsidR="00B95106" w:rsidRDefault="00B95106" w:rsidP="00806B08">
      <w:pPr>
        <w:jc w:val="center"/>
        <w:rPr>
          <w:rFonts w:ascii="Helvetica" w:hAnsi="Helvetica"/>
          <w:bCs/>
          <w:i/>
          <w:iCs/>
          <w:sz w:val="22"/>
          <w:szCs w:val="22"/>
          <w:lang w:val="en-US"/>
        </w:rPr>
      </w:pPr>
    </w:p>
    <w:p w14:paraId="5894D75B" w14:textId="70B6BC40" w:rsidR="00806B08" w:rsidRPr="009210F5" w:rsidRDefault="00806B08" w:rsidP="00806B08">
      <w:pPr>
        <w:jc w:val="center"/>
        <w:rPr>
          <w:rFonts w:ascii="Helvetica" w:hAnsi="Helvetica"/>
          <w:bCs/>
          <w:i/>
          <w:iCs/>
          <w:sz w:val="22"/>
          <w:szCs w:val="22"/>
          <w:lang w:val="en-US"/>
        </w:rPr>
      </w:pPr>
      <w:r w:rsidRPr="009210F5">
        <w:rPr>
          <w:rFonts w:ascii="Helvetica" w:hAnsi="Helvetica"/>
          <w:bCs/>
          <w:i/>
          <w:iCs/>
          <w:sz w:val="22"/>
          <w:szCs w:val="22"/>
          <w:lang w:val="en-US"/>
        </w:rPr>
        <w:t>Fig. 1</w:t>
      </w:r>
      <w:r>
        <w:rPr>
          <w:rFonts w:ascii="Helvetica" w:hAnsi="Helvetica"/>
          <w:bCs/>
          <w:i/>
          <w:iCs/>
          <w:sz w:val="22"/>
          <w:szCs w:val="22"/>
          <w:lang w:val="en-US"/>
        </w:rPr>
        <w:t xml:space="preserve">4. </w:t>
      </w:r>
      <w:r w:rsidR="005E395F">
        <w:rPr>
          <w:rFonts w:ascii="Helvetica" w:hAnsi="Helvetica"/>
          <w:bCs/>
          <w:i/>
          <w:iCs/>
          <w:sz w:val="22"/>
          <w:szCs w:val="22"/>
          <w:lang w:val="en-US"/>
        </w:rPr>
        <w:t>An e</w:t>
      </w:r>
      <w:r>
        <w:rPr>
          <w:rFonts w:ascii="Helvetica" w:hAnsi="Helvetica"/>
          <w:bCs/>
          <w:i/>
          <w:iCs/>
          <w:sz w:val="22"/>
          <w:szCs w:val="22"/>
          <w:lang w:val="en-US"/>
        </w:rPr>
        <w:t>xample of a tag generated.</w:t>
      </w:r>
    </w:p>
    <w:p w14:paraId="3747CD1E" w14:textId="77777777" w:rsidR="00806B08" w:rsidRPr="008324DD" w:rsidRDefault="00806B08" w:rsidP="00806B08">
      <w:pPr>
        <w:jc w:val="center"/>
        <w:rPr>
          <w:rFonts w:ascii="Helvetica" w:hAnsi="Helvetica"/>
          <w:bCs/>
          <w:sz w:val="22"/>
          <w:szCs w:val="22"/>
          <w:lang w:val="en-US"/>
        </w:rPr>
      </w:pPr>
    </w:p>
    <w:p w14:paraId="0E5DB33A" w14:textId="764B0A2E" w:rsidR="00B95106" w:rsidRDefault="00B95106">
      <w:pPr>
        <w:rPr>
          <w:rFonts w:ascii="Helvetica" w:hAnsi="Helvetica"/>
          <w:b/>
          <w:sz w:val="22"/>
          <w:szCs w:val="22"/>
          <w:lang w:val="en-US"/>
        </w:rPr>
      </w:pPr>
      <w:r>
        <w:rPr>
          <w:rFonts w:ascii="Helvetica" w:hAnsi="Helvetica"/>
          <w:b/>
          <w:sz w:val="22"/>
          <w:szCs w:val="22"/>
          <w:lang w:val="en-US"/>
        </w:rPr>
        <w:br w:type="page"/>
      </w:r>
    </w:p>
    <w:p w14:paraId="563F3DA5" w14:textId="0A8753A7" w:rsidR="00380A2B" w:rsidRDefault="00380A2B" w:rsidP="00380A2B">
      <w:pPr>
        <w:pStyle w:val="a6"/>
        <w:numPr>
          <w:ilvl w:val="2"/>
          <w:numId w:val="23"/>
        </w:numPr>
        <w:rPr>
          <w:rFonts w:ascii="Helvetica" w:hAnsi="Helvetica"/>
          <w:b/>
          <w:sz w:val="22"/>
          <w:szCs w:val="22"/>
          <w:lang w:val="en-US"/>
        </w:rPr>
      </w:pPr>
      <w:r>
        <w:rPr>
          <w:rFonts w:ascii="Helvetica" w:hAnsi="Helvetica"/>
          <w:b/>
          <w:sz w:val="22"/>
          <w:szCs w:val="22"/>
          <w:lang w:val="en-US"/>
        </w:rPr>
        <w:lastRenderedPageBreak/>
        <w:t>Syntax Highlighting</w:t>
      </w:r>
    </w:p>
    <w:p w14:paraId="33E67BA1" w14:textId="77777777" w:rsidR="00F312B8" w:rsidRDefault="00F312B8" w:rsidP="00F312B8">
      <w:pPr>
        <w:rPr>
          <w:rFonts w:ascii="Helvetica" w:hAnsi="Helvetica"/>
          <w:b/>
          <w:sz w:val="22"/>
          <w:szCs w:val="22"/>
          <w:lang w:val="en-US"/>
        </w:rPr>
      </w:pPr>
    </w:p>
    <w:p w14:paraId="302A8D2B" w14:textId="1BA0FCE3" w:rsidR="00F312B8" w:rsidRDefault="00F312B8" w:rsidP="00F312B8">
      <w:pPr>
        <w:rPr>
          <w:rFonts w:ascii="Helvetica" w:hAnsi="Helvetica"/>
          <w:bCs/>
          <w:sz w:val="22"/>
          <w:szCs w:val="22"/>
          <w:lang w:val="en-US"/>
        </w:rPr>
      </w:pPr>
      <w:r w:rsidRPr="00F312B8">
        <w:rPr>
          <w:rFonts w:ascii="Helvetica" w:hAnsi="Helvetica"/>
          <w:bCs/>
          <w:sz w:val="22"/>
          <w:szCs w:val="22"/>
          <w:lang w:val="en-US"/>
        </w:rPr>
        <w:t>Syntax highlighting is a feature that displays source code in different colors and fonts according to the category of terms. This feature is ubiquitous in most modern text editors and IDEs, and for a good reason. It can significantly improve the readability and understandability of code, especially in complex or large codebases.</w:t>
      </w:r>
    </w:p>
    <w:p w14:paraId="3AC6D288" w14:textId="77777777" w:rsidR="00E6103B" w:rsidRDefault="00E6103B" w:rsidP="00F312B8">
      <w:pPr>
        <w:rPr>
          <w:rFonts w:ascii="Helvetica" w:hAnsi="Helvetica"/>
          <w:bCs/>
          <w:sz w:val="22"/>
          <w:szCs w:val="22"/>
          <w:lang w:val="en-US"/>
        </w:rPr>
      </w:pPr>
    </w:p>
    <w:p w14:paraId="2D85B8D2" w14:textId="77777777" w:rsidR="00F312B8" w:rsidRDefault="00F312B8" w:rsidP="00F312B8">
      <w:pPr>
        <w:rPr>
          <w:rFonts w:ascii="Helvetica" w:hAnsi="Helvetica"/>
          <w:bCs/>
          <w:sz w:val="22"/>
          <w:szCs w:val="22"/>
          <w:lang w:val="en-US"/>
        </w:rPr>
      </w:pPr>
      <w:r w:rsidRPr="00F312B8">
        <w:rPr>
          <w:rFonts w:ascii="Helvetica" w:hAnsi="Helvetica"/>
          <w:bCs/>
          <w:sz w:val="22"/>
          <w:szCs w:val="22"/>
          <w:lang w:val="en-US"/>
        </w:rPr>
        <w:t>In the context of DartBoard, implementing syntax highlighting for Dart code would involve:</w:t>
      </w:r>
    </w:p>
    <w:p w14:paraId="02F7F97E" w14:textId="77777777" w:rsidR="00903725" w:rsidRPr="00F312B8" w:rsidRDefault="00903725" w:rsidP="00F312B8">
      <w:pPr>
        <w:rPr>
          <w:rFonts w:ascii="Helvetica" w:hAnsi="Helvetica"/>
          <w:bCs/>
          <w:sz w:val="22"/>
          <w:szCs w:val="22"/>
          <w:lang w:val="en-US"/>
        </w:rPr>
      </w:pPr>
    </w:p>
    <w:p w14:paraId="1631411F" w14:textId="77777777" w:rsidR="00F312B8" w:rsidRPr="00F312B8" w:rsidRDefault="00F312B8" w:rsidP="00F312B8">
      <w:pPr>
        <w:numPr>
          <w:ilvl w:val="0"/>
          <w:numId w:val="35"/>
        </w:numPr>
        <w:rPr>
          <w:rFonts w:ascii="Helvetica" w:hAnsi="Helvetica"/>
          <w:bCs/>
          <w:sz w:val="22"/>
          <w:szCs w:val="22"/>
        </w:rPr>
      </w:pPr>
      <w:r w:rsidRPr="00F312B8">
        <w:rPr>
          <w:rFonts w:ascii="Helvetica" w:hAnsi="Helvetica"/>
          <w:b/>
          <w:bCs/>
          <w:sz w:val="22"/>
          <w:szCs w:val="22"/>
          <w:lang w:val="en-US"/>
        </w:rPr>
        <w:t>Color-coding</w:t>
      </w:r>
    </w:p>
    <w:p w14:paraId="0070C58C" w14:textId="762F7891" w:rsidR="00F312B8" w:rsidRDefault="00F312B8" w:rsidP="00F312B8">
      <w:pPr>
        <w:ind w:left="720"/>
        <w:rPr>
          <w:rFonts w:ascii="Helvetica" w:hAnsi="Helvetica"/>
          <w:bCs/>
          <w:sz w:val="22"/>
          <w:szCs w:val="22"/>
          <w:lang w:val="en-US"/>
        </w:rPr>
      </w:pPr>
      <w:r w:rsidRPr="00F312B8">
        <w:rPr>
          <w:rFonts w:ascii="Helvetica" w:hAnsi="Helvetica"/>
          <w:bCs/>
          <w:sz w:val="22"/>
          <w:szCs w:val="22"/>
          <w:lang w:val="en-US"/>
        </w:rPr>
        <w:t>Different parts of the code are color-coded based on their semantic role in the programming language. For instance, keywords could be colored in blue, constants or literals in green, strings in red, etc. This color-coding enhances the visual perception of code, helping developers to quickly recognize the syntactical structure of the codebase.</w:t>
      </w:r>
    </w:p>
    <w:p w14:paraId="1078F27F" w14:textId="77777777" w:rsidR="005928C0" w:rsidRDefault="005928C0" w:rsidP="005928C0">
      <w:pPr>
        <w:ind w:left="720"/>
        <w:rPr>
          <w:rFonts w:ascii="Helvetica" w:hAnsi="Helvetica"/>
          <w:bCs/>
          <w:sz w:val="22"/>
          <w:szCs w:val="22"/>
          <w:lang w:val="en-US"/>
        </w:rPr>
      </w:pPr>
    </w:p>
    <w:p w14:paraId="0AFBB281" w14:textId="495C485C" w:rsidR="005928C0" w:rsidRDefault="005928C0" w:rsidP="005928C0">
      <w:pPr>
        <w:ind w:left="720"/>
        <w:rPr>
          <w:rFonts w:ascii="Helvetica" w:hAnsi="Helvetica"/>
          <w:bCs/>
          <w:sz w:val="22"/>
          <w:szCs w:val="22"/>
          <w:lang w:val="en-US"/>
        </w:rPr>
      </w:pPr>
      <w:r>
        <w:rPr>
          <w:rFonts w:ascii="Helvetica" w:hAnsi="Helvetica"/>
          <w:bCs/>
          <w:sz w:val="22"/>
          <w:szCs w:val="22"/>
          <w:lang w:val="en-US"/>
        </w:rPr>
        <w:t>The simpler color coding is implemented through substitution by regex. This means I go over the source code in search of words from the list of keyword</w:t>
      </w:r>
      <w:r>
        <w:rPr>
          <w:rFonts w:ascii="Helvetica" w:hAnsi="Helvetica"/>
          <w:bCs/>
          <w:sz w:val="22"/>
          <w:szCs w:val="22"/>
          <w:lang w:val="en-US"/>
        </w:rPr>
        <w:t>s</w:t>
      </w:r>
      <w:r>
        <w:rPr>
          <w:rFonts w:ascii="Helvetica" w:hAnsi="Helvetica"/>
          <w:bCs/>
          <w:sz w:val="22"/>
          <w:szCs w:val="22"/>
          <w:lang w:val="en-US"/>
        </w:rPr>
        <w:t xml:space="preserve"> in the Dart language</w:t>
      </w:r>
      <w:r>
        <w:rPr>
          <w:rFonts w:ascii="Helvetica" w:hAnsi="Helvetica"/>
          <w:bCs/>
          <w:sz w:val="22"/>
          <w:szCs w:val="22"/>
          <w:lang w:val="en-US"/>
        </w:rPr>
        <w:t xml:space="preserve"> and substitute it with itself but wrapped with a corresponding tag. The more interested reader can look at the code in more details in Fig. D.</w:t>
      </w:r>
    </w:p>
    <w:p w14:paraId="01E47581" w14:textId="77777777" w:rsidR="00E6103B" w:rsidRDefault="00E6103B" w:rsidP="00F312B8">
      <w:pPr>
        <w:ind w:left="720"/>
        <w:rPr>
          <w:rFonts w:ascii="Helvetica" w:hAnsi="Helvetica"/>
          <w:bCs/>
          <w:sz w:val="22"/>
          <w:szCs w:val="22"/>
          <w:lang w:val="en-US"/>
        </w:rPr>
      </w:pPr>
    </w:p>
    <w:p w14:paraId="2AA4C2EB" w14:textId="34AEB58A" w:rsidR="005928C0" w:rsidRDefault="005928C0" w:rsidP="005928C0">
      <w:pPr>
        <w:ind w:left="720"/>
        <w:jc w:val="center"/>
        <w:rPr>
          <w:rFonts w:ascii="Helvetica" w:hAnsi="Helvetica"/>
          <w:bCs/>
          <w:sz w:val="22"/>
          <w:szCs w:val="22"/>
          <w:lang w:val="en-US"/>
        </w:rPr>
      </w:pPr>
      <w:r w:rsidRPr="005928C0">
        <w:rPr>
          <w:rFonts w:ascii="Helvetica" w:hAnsi="Helvetica"/>
          <w:bCs/>
          <w:sz w:val="22"/>
          <w:szCs w:val="22"/>
          <w:lang w:val="en-US"/>
        </w:rPr>
        <w:drawing>
          <wp:inline distT="0" distB="0" distL="0" distR="0" wp14:anchorId="2D772CBA" wp14:editId="5AFB7F09">
            <wp:extent cx="5370006" cy="3296627"/>
            <wp:effectExtent l="0" t="0" r="2540" b="5715"/>
            <wp:docPr id="967122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22568" name=""/>
                    <pic:cNvPicPr/>
                  </pic:nvPicPr>
                  <pic:blipFill>
                    <a:blip r:embed="rId41"/>
                    <a:stretch>
                      <a:fillRect/>
                    </a:stretch>
                  </pic:blipFill>
                  <pic:spPr>
                    <a:xfrm>
                      <a:off x="0" y="0"/>
                      <a:ext cx="5401578" cy="3316009"/>
                    </a:xfrm>
                    <a:prstGeom prst="rect">
                      <a:avLst/>
                    </a:prstGeom>
                  </pic:spPr>
                </pic:pic>
              </a:graphicData>
            </a:graphic>
          </wp:inline>
        </w:drawing>
      </w:r>
    </w:p>
    <w:p w14:paraId="5D2D7D02" w14:textId="77777777" w:rsidR="005928C0" w:rsidRDefault="005928C0" w:rsidP="005928C0">
      <w:pPr>
        <w:ind w:left="720"/>
        <w:jc w:val="center"/>
        <w:rPr>
          <w:rFonts w:ascii="Helvetica" w:hAnsi="Helvetica"/>
          <w:bCs/>
          <w:sz w:val="22"/>
          <w:szCs w:val="22"/>
          <w:lang w:val="en-US"/>
        </w:rPr>
      </w:pPr>
    </w:p>
    <w:p w14:paraId="63F4FAB1" w14:textId="39FDB5BB" w:rsidR="005928C0" w:rsidRDefault="005928C0" w:rsidP="005928C0">
      <w:pPr>
        <w:ind w:left="720"/>
        <w:jc w:val="center"/>
        <w:rPr>
          <w:rFonts w:ascii="Helvetica" w:hAnsi="Helvetica"/>
          <w:bCs/>
          <w:sz w:val="22"/>
          <w:szCs w:val="22"/>
          <w:lang w:val="en-US"/>
        </w:rPr>
      </w:pPr>
      <w:r>
        <w:rPr>
          <w:rFonts w:ascii="Helvetica" w:hAnsi="Helvetica"/>
          <w:bCs/>
          <w:sz w:val="22"/>
          <w:szCs w:val="22"/>
          <w:lang w:val="en-US"/>
        </w:rPr>
        <w:t xml:space="preserve">Fig. D. </w:t>
      </w:r>
    </w:p>
    <w:p w14:paraId="1F03F6A2" w14:textId="77777777" w:rsidR="005928C0" w:rsidRDefault="005928C0" w:rsidP="00F312B8">
      <w:pPr>
        <w:ind w:left="720"/>
        <w:rPr>
          <w:rFonts w:ascii="Helvetica" w:hAnsi="Helvetica"/>
          <w:bCs/>
          <w:sz w:val="22"/>
          <w:szCs w:val="22"/>
          <w:lang w:val="en-US"/>
        </w:rPr>
      </w:pPr>
    </w:p>
    <w:p w14:paraId="26633AAA" w14:textId="64CA55E7" w:rsidR="00E6103B" w:rsidRDefault="00E6103B" w:rsidP="00FB09D1">
      <w:pPr>
        <w:ind w:left="720"/>
        <w:jc w:val="both"/>
        <w:rPr>
          <w:rFonts w:ascii="Helvetica" w:hAnsi="Helvetica"/>
          <w:bCs/>
          <w:sz w:val="22"/>
          <w:szCs w:val="22"/>
          <w:lang w:val="en-US"/>
        </w:rPr>
      </w:pPr>
      <w:r>
        <w:rPr>
          <w:rFonts w:ascii="Helvetica" w:hAnsi="Helvetica"/>
          <w:bCs/>
          <w:sz w:val="22"/>
          <w:szCs w:val="22"/>
          <w:lang w:val="en-US"/>
        </w:rPr>
        <w:t>This also in</w:t>
      </w:r>
      <w:r w:rsidR="005928C0">
        <w:rPr>
          <w:rFonts w:ascii="Helvetica" w:hAnsi="Helvetica"/>
          <w:bCs/>
          <w:sz w:val="22"/>
          <w:szCs w:val="22"/>
          <w:lang w:val="en-US"/>
        </w:rPr>
        <w:t>cludes more complex color-coding problems that I needed to tackle: for example, there is syntax highlighting for entities that the user can click to jump and this is determined using the AST analysis that I do prior to generating the actual HTML. This is implemented as a part of the corresponding steps in the pipeline.</w:t>
      </w:r>
    </w:p>
    <w:p w14:paraId="059C424A" w14:textId="77777777" w:rsidR="005928C0" w:rsidRDefault="005928C0" w:rsidP="00FB09D1">
      <w:pPr>
        <w:ind w:left="720"/>
        <w:jc w:val="both"/>
        <w:rPr>
          <w:rFonts w:ascii="Helvetica" w:hAnsi="Helvetica"/>
          <w:bCs/>
          <w:sz w:val="22"/>
          <w:szCs w:val="22"/>
          <w:lang w:val="en-US"/>
        </w:rPr>
      </w:pPr>
    </w:p>
    <w:p w14:paraId="7F0A993C" w14:textId="5948ED20" w:rsidR="005928C0" w:rsidRDefault="005928C0" w:rsidP="00FB09D1">
      <w:pPr>
        <w:ind w:left="720"/>
        <w:jc w:val="both"/>
        <w:rPr>
          <w:rFonts w:ascii="Helvetica" w:hAnsi="Helvetica"/>
          <w:bCs/>
          <w:sz w:val="22"/>
          <w:szCs w:val="22"/>
          <w:lang w:val="en-US"/>
        </w:rPr>
      </w:pPr>
      <w:r>
        <w:rPr>
          <w:rFonts w:ascii="Helvetica" w:hAnsi="Helvetica"/>
          <w:bCs/>
          <w:sz w:val="22"/>
          <w:szCs w:val="22"/>
          <w:lang w:val="en-US"/>
        </w:rPr>
        <w:t>Another example comes from the documentation and annotations pipeline step. It needs to be color coded and styled accordingly as well: when a part of code is considered an annotation, it should be highlighted as a separate entity according to the theme styling defined in the predefined css template: see Fig. E.</w:t>
      </w:r>
    </w:p>
    <w:p w14:paraId="5C27E635" w14:textId="77777777" w:rsidR="00FB09D1" w:rsidRDefault="00FB09D1" w:rsidP="00F312B8">
      <w:pPr>
        <w:ind w:left="720"/>
        <w:rPr>
          <w:rFonts w:ascii="Helvetica" w:hAnsi="Helvetica"/>
          <w:bCs/>
          <w:sz w:val="22"/>
          <w:szCs w:val="22"/>
          <w:lang w:val="en-US"/>
        </w:rPr>
      </w:pPr>
    </w:p>
    <w:p w14:paraId="7628EE1D" w14:textId="74288CAC" w:rsidR="00FB09D1" w:rsidRDefault="00FB09D1" w:rsidP="00FB09D1">
      <w:pPr>
        <w:ind w:left="720"/>
        <w:jc w:val="center"/>
        <w:rPr>
          <w:rFonts w:ascii="Helvetica" w:hAnsi="Helvetica"/>
          <w:bCs/>
          <w:sz w:val="22"/>
          <w:szCs w:val="22"/>
          <w:lang w:val="en-US"/>
        </w:rPr>
      </w:pPr>
      <w:r w:rsidRPr="00FB09D1">
        <w:rPr>
          <w:rFonts w:ascii="Helvetica" w:hAnsi="Helvetica"/>
          <w:bCs/>
          <w:sz w:val="22"/>
          <w:szCs w:val="22"/>
          <w:lang w:val="en-US"/>
        </w:rPr>
        <w:lastRenderedPageBreak/>
        <w:drawing>
          <wp:inline distT="0" distB="0" distL="0" distR="0" wp14:anchorId="52A99619" wp14:editId="4EF02169">
            <wp:extent cx="4597400" cy="2616200"/>
            <wp:effectExtent l="0" t="0" r="0" b="0"/>
            <wp:docPr id="1200290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90438" name=""/>
                    <pic:cNvPicPr/>
                  </pic:nvPicPr>
                  <pic:blipFill>
                    <a:blip r:embed="rId42"/>
                    <a:stretch>
                      <a:fillRect/>
                    </a:stretch>
                  </pic:blipFill>
                  <pic:spPr>
                    <a:xfrm>
                      <a:off x="0" y="0"/>
                      <a:ext cx="4597400" cy="2616200"/>
                    </a:xfrm>
                    <a:prstGeom prst="rect">
                      <a:avLst/>
                    </a:prstGeom>
                  </pic:spPr>
                </pic:pic>
              </a:graphicData>
            </a:graphic>
          </wp:inline>
        </w:drawing>
      </w:r>
    </w:p>
    <w:p w14:paraId="1B79FC08" w14:textId="77777777" w:rsidR="00FB09D1" w:rsidRDefault="00FB09D1" w:rsidP="00FB09D1">
      <w:pPr>
        <w:ind w:left="720"/>
        <w:jc w:val="center"/>
        <w:rPr>
          <w:rFonts w:ascii="Helvetica" w:hAnsi="Helvetica"/>
          <w:bCs/>
          <w:sz w:val="22"/>
          <w:szCs w:val="22"/>
          <w:lang w:val="en-US"/>
        </w:rPr>
      </w:pPr>
    </w:p>
    <w:p w14:paraId="15D8B0DE" w14:textId="086EBDF4" w:rsidR="00FB09D1" w:rsidRDefault="00FB09D1" w:rsidP="00FB09D1">
      <w:pPr>
        <w:ind w:left="720"/>
        <w:jc w:val="center"/>
        <w:rPr>
          <w:rFonts w:ascii="Helvetica" w:hAnsi="Helvetica"/>
          <w:bCs/>
          <w:sz w:val="22"/>
          <w:szCs w:val="22"/>
          <w:lang w:val="en-US"/>
        </w:rPr>
      </w:pPr>
      <w:r>
        <w:rPr>
          <w:rFonts w:ascii="Helvetica" w:hAnsi="Helvetica"/>
          <w:bCs/>
          <w:sz w:val="22"/>
          <w:szCs w:val="22"/>
          <w:lang w:val="en-US"/>
        </w:rPr>
        <w:t>Fig. E. Annotation highlighting</w:t>
      </w:r>
    </w:p>
    <w:p w14:paraId="0FAD5A52" w14:textId="77777777" w:rsidR="00FB09D1" w:rsidRDefault="00FB09D1" w:rsidP="00FB09D1">
      <w:pPr>
        <w:rPr>
          <w:rFonts w:ascii="Helvetica" w:hAnsi="Helvetica"/>
          <w:bCs/>
          <w:sz w:val="22"/>
          <w:szCs w:val="22"/>
          <w:lang w:val="en-US"/>
        </w:rPr>
      </w:pPr>
    </w:p>
    <w:p w14:paraId="7ED7BBE9" w14:textId="77777777" w:rsidR="00F312B8" w:rsidRPr="00F312B8" w:rsidRDefault="00F312B8" w:rsidP="00F312B8">
      <w:pPr>
        <w:ind w:left="720"/>
        <w:rPr>
          <w:rFonts w:ascii="Helvetica" w:hAnsi="Helvetica"/>
          <w:bCs/>
          <w:sz w:val="22"/>
          <w:szCs w:val="22"/>
          <w:lang w:val="en-US"/>
        </w:rPr>
      </w:pPr>
    </w:p>
    <w:p w14:paraId="5F487D15" w14:textId="77777777" w:rsidR="00F312B8" w:rsidRDefault="00F312B8" w:rsidP="00F312B8">
      <w:pPr>
        <w:numPr>
          <w:ilvl w:val="0"/>
          <w:numId w:val="35"/>
        </w:numPr>
        <w:rPr>
          <w:rFonts w:ascii="Helvetica" w:hAnsi="Helvetica"/>
          <w:bCs/>
          <w:sz w:val="22"/>
          <w:szCs w:val="22"/>
          <w:lang w:val="en-US"/>
        </w:rPr>
      </w:pPr>
      <w:r w:rsidRPr="00F312B8">
        <w:rPr>
          <w:rFonts w:ascii="Helvetica" w:hAnsi="Helvetica"/>
          <w:b/>
          <w:bCs/>
          <w:sz w:val="22"/>
          <w:szCs w:val="22"/>
          <w:lang w:val="en-US"/>
        </w:rPr>
        <w:t>Font variations</w:t>
      </w:r>
    </w:p>
    <w:p w14:paraId="01572BDC" w14:textId="74E035AB" w:rsidR="00F312B8" w:rsidRDefault="00F312B8" w:rsidP="00F312B8">
      <w:pPr>
        <w:ind w:left="720"/>
        <w:rPr>
          <w:rFonts w:ascii="Helvetica" w:hAnsi="Helvetica"/>
          <w:bCs/>
          <w:sz w:val="22"/>
          <w:szCs w:val="22"/>
          <w:lang w:val="en-US"/>
        </w:rPr>
      </w:pPr>
      <w:r w:rsidRPr="00F312B8">
        <w:rPr>
          <w:rFonts w:ascii="Helvetica" w:hAnsi="Helvetica"/>
          <w:bCs/>
          <w:sz w:val="22"/>
          <w:szCs w:val="22"/>
          <w:lang w:val="en-US"/>
        </w:rPr>
        <w:t>Apart from color, variations in font style or weight (like bold, italic) could be used to differentiate between different parts of the code. For example, class names could be bold, comments could be italicized, etc. This provides an additional layer of differentiation for easier code comprehension.</w:t>
      </w:r>
      <w:r w:rsidR="00FB09D1">
        <w:rPr>
          <w:rFonts w:ascii="Helvetica" w:hAnsi="Helvetica"/>
          <w:bCs/>
          <w:sz w:val="22"/>
          <w:szCs w:val="22"/>
          <w:lang w:val="en-US"/>
        </w:rPr>
        <w:t xml:space="preserve"> I do not use it in DartBoard but it could become useful in the future.</w:t>
      </w:r>
    </w:p>
    <w:p w14:paraId="7FD48EAE" w14:textId="77777777" w:rsidR="00F312B8" w:rsidRPr="00F312B8" w:rsidRDefault="00F312B8" w:rsidP="00F312B8">
      <w:pPr>
        <w:ind w:left="720"/>
        <w:rPr>
          <w:rFonts w:ascii="Helvetica" w:hAnsi="Helvetica"/>
          <w:bCs/>
          <w:sz w:val="22"/>
          <w:szCs w:val="22"/>
          <w:lang w:val="en-US"/>
        </w:rPr>
      </w:pPr>
    </w:p>
    <w:p w14:paraId="2FC03DA6" w14:textId="77777777" w:rsidR="00F312B8" w:rsidRDefault="00F312B8" w:rsidP="00F312B8">
      <w:pPr>
        <w:numPr>
          <w:ilvl w:val="0"/>
          <w:numId w:val="35"/>
        </w:numPr>
        <w:rPr>
          <w:rFonts w:ascii="Helvetica" w:hAnsi="Helvetica"/>
          <w:bCs/>
          <w:sz w:val="22"/>
          <w:szCs w:val="22"/>
          <w:lang w:val="en-US"/>
        </w:rPr>
      </w:pPr>
      <w:r w:rsidRPr="00F312B8">
        <w:rPr>
          <w:rFonts w:ascii="Helvetica" w:hAnsi="Helvetica"/>
          <w:b/>
          <w:bCs/>
          <w:sz w:val="22"/>
          <w:szCs w:val="22"/>
          <w:lang w:val="en-US"/>
        </w:rPr>
        <w:t>Consistent scheme</w:t>
      </w:r>
    </w:p>
    <w:p w14:paraId="2437DC62" w14:textId="77777777" w:rsidR="00FB09D1" w:rsidRDefault="00F312B8" w:rsidP="00F312B8">
      <w:pPr>
        <w:ind w:left="720"/>
        <w:rPr>
          <w:rFonts w:ascii="Helvetica" w:hAnsi="Helvetica"/>
          <w:bCs/>
          <w:sz w:val="22"/>
          <w:szCs w:val="22"/>
          <w:lang w:val="en-US"/>
        </w:rPr>
      </w:pPr>
      <w:r w:rsidRPr="00F312B8">
        <w:rPr>
          <w:rFonts w:ascii="Helvetica" w:hAnsi="Helvetica"/>
          <w:bCs/>
          <w:sz w:val="22"/>
          <w:szCs w:val="22"/>
          <w:lang w:val="en-US"/>
        </w:rPr>
        <w:t>The color and font scheme should be consistent across different files and projects. This ensures that the developer doesn't have to re-learn the color-coding each time they switch projects.</w:t>
      </w:r>
    </w:p>
    <w:p w14:paraId="5B2108B4" w14:textId="77777777" w:rsidR="00FB09D1" w:rsidRDefault="00FB09D1" w:rsidP="00F312B8">
      <w:pPr>
        <w:ind w:left="720"/>
        <w:rPr>
          <w:rFonts w:ascii="Helvetica" w:hAnsi="Helvetica"/>
          <w:bCs/>
          <w:sz w:val="22"/>
          <w:szCs w:val="22"/>
          <w:lang w:val="en-US"/>
        </w:rPr>
      </w:pPr>
    </w:p>
    <w:p w14:paraId="083A398B" w14:textId="34B7D868" w:rsidR="00F312B8" w:rsidRPr="00F312B8" w:rsidRDefault="00FB09D1" w:rsidP="00A67295">
      <w:pPr>
        <w:ind w:left="720"/>
        <w:rPr>
          <w:rFonts w:ascii="Helvetica" w:hAnsi="Helvetica"/>
          <w:bCs/>
          <w:sz w:val="22"/>
          <w:szCs w:val="22"/>
          <w:lang w:val="en-US"/>
        </w:rPr>
      </w:pPr>
      <w:r>
        <w:rPr>
          <w:rFonts w:ascii="Helvetica" w:hAnsi="Helvetica"/>
          <w:bCs/>
          <w:sz w:val="22"/>
          <w:szCs w:val="22"/>
          <w:lang w:val="en-US"/>
        </w:rPr>
        <w:t>This is why I have chosen the colors that go well together according to the Color Theory (</w:t>
      </w:r>
      <w:r>
        <w:rPr>
          <w:rFonts w:ascii="Helvetica" w:hAnsi="Helvetica"/>
          <w:bCs/>
          <w:sz w:val="22"/>
          <w:szCs w:val="22"/>
        </w:rPr>
        <w:t>вставить</w:t>
      </w:r>
      <w:r w:rsidRPr="00FB09D1">
        <w:rPr>
          <w:rFonts w:ascii="Helvetica" w:hAnsi="Helvetica"/>
          <w:bCs/>
          <w:sz w:val="22"/>
          <w:szCs w:val="22"/>
          <w:lang w:val="en-US"/>
        </w:rPr>
        <w:t xml:space="preserve"> </w:t>
      </w:r>
      <w:r>
        <w:rPr>
          <w:rFonts w:ascii="Helvetica" w:hAnsi="Helvetica"/>
          <w:bCs/>
          <w:sz w:val="22"/>
          <w:szCs w:val="22"/>
        </w:rPr>
        <w:t>ресерч</w:t>
      </w:r>
      <w:r w:rsidRPr="00FB09D1">
        <w:rPr>
          <w:rFonts w:ascii="Helvetica" w:hAnsi="Helvetica"/>
          <w:bCs/>
          <w:sz w:val="22"/>
          <w:szCs w:val="22"/>
          <w:lang w:val="en-US"/>
        </w:rPr>
        <w:t xml:space="preserve"> </w:t>
      </w:r>
      <w:r>
        <w:rPr>
          <w:rFonts w:ascii="Helvetica" w:hAnsi="Helvetica"/>
          <w:bCs/>
          <w:sz w:val="22"/>
          <w:szCs w:val="22"/>
        </w:rPr>
        <w:t>про</w:t>
      </w:r>
      <w:r w:rsidRPr="00FB09D1">
        <w:rPr>
          <w:rFonts w:ascii="Helvetica" w:hAnsi="Helvetica"/>
          <w:bCs/>
          <w:sz w:val="22"/>
          <w:szCs w:val="22"/>
          <w:lang w:val="en-US"/>
        </w:rPr>
        <w:t xml:space="preserve"> </w:t>
      </w:r>
      <w:r>
        <w:rPr>
          <w:rFonts w:ascii="Helvetica" w:hAnsi="Helvetica"/>
          <w:bCs/>
          <w:sz w:val="22"/>
          <w:szCs w:val="22"/>
        </w:rPr>
        <w:t>теорию</w:t>
      </w:r>
      <w:r w:rsidRPr="00FB09D1">
        <w:rPr>
          <w:rFonts w:ascii="Helvetica" w:hAnsi="Helvetica"/>
          <w:bCs/>
          <w:sz w:val="22"/>
          <w:szCs w:val="22"/>
          <w:lang w:val="en-US"/>
        </w:rPr>
        <w:t xml:space="preserve"> </w:t>
      </w:r>
      <w:r>
        <w:rPr>
          <w:rFonts w:ascii="Helvetica" w:hAnsi="Helvetica"/>
          <w:bCs/>
          <w:sz w:val="22"/>
          <w:szCs w:val="22"/>
        </w:rPr>
        <w:t>цвета</w:t>
      </w:r>
      <w:r>
        <w:rPr>
          <w:rFonts w:ascii="Helvetica" w:hAnsi="Helvetica"/>
          <w:bCs/>
          <w:sz w:val="22"/>
          <w:szCs w:val="22"/>
          <w:lang w:val="en-US"/>
        </w:rPr>
        <w:t>)</w:t>
      </w:r>
      <w:r w:rsidR="00A67295">
        <w:rPr>
          <w:rFonts w:ascii="Helvetica" w:hAnsi="Helvetica"/>
          <w:bCs/>
          <w:sz w:val="22"/>
          <w:szCs w:val="22"/>
          <w:lang w:val="en-US"/>
        </w:rPr>
        <w:t>.</w:t>
      </w:r>
    </w:p>
    <w:p w14:paraId="611F7B96" w14:textId="77777777" w:rsidR="00F312B8" w:rsidRDefault="00F312B8" w:rsidP="00F312B8">
      <w:pPr>
        <w:rPr>
          <w:rFonts w:ascii="Helvetica" w:hAnsi="Helvetica"/>
          <w:bCs/>
          <w:sz w:val="22"/>
          <w:szCs w:val="22"/>
          <w:lang w:val="en-US"/>
        </w:rPr>
      </w:pPr>
    </w:p>
    <w:p w14:paraId="69523AB5" w14:textId="0CCF4117" w:rsidR="003816ED" w:rsidRDefault="003816ED" w:rsidP="00F312B8">
      <w:pPr>
        <w:rPr>
          <w:rFonts w:ascii="Helvetica" w:hAnsi="Helvetica"/>
          <w:bCs/>
          <w:sz w:val="22"/>
          <w:szCs w:val="22"/>
          <w:lang w:val="en-US"/>
        </w:rPr>
      </w:pPr>
      <w:r>
        <w:rPr>
          <w:rFonts w:ascii="Helvetica" w:hAnsi="Helvetica"/>
          <w:bCs/>
          <w:sz w:val="22"/>
          <w:szCs w:val="22"/>
          <w:lang w:val="en-US"/>
        </w:rPr>
        <w:t>Note, that the order of processing regexes matters and it may be an issue to get it right. In the code snippet in Fig. F, one can see how these regexes map to the entity class they represent and this will then map in the css of the generated html file to style it properly: assign colors, change font, etc.</w:t>
      </w:r>
    </w:p>
    <w:p w14:paraId="1EAEC73A" w14:textId="77777777" w:rsidR="003816ED" w:rsidRDefault="003816ED" w:rsidP="00F312B8">
      <w:pPr>
        <w:rPr>
          <w:rFonts w:ascii="Helvetica" w:hAnsi="Helvetica"/>
          <w:bCs/>
          <w:sz w:val="22"/>
          <w:szCs w:val="22"/>
          <w:lang w:val="en-US"/>
        </w:rPr>
      </w:pPr>
    </w:p>
    <w:p w14:paraId="705AAB83" w14:textId="1E5FB210" w:rsidR="003816ED" w:rsidRDefault="003816ED" w:rsidP="003816ED">
      <w:pPr>
        <w:jc w:val="center"/>
        <w:rPr>
          <w:rFonts w:ascii="Helvetica" w:hAnsi="Helvetica"/>
          <w:bCs/>
          <w:sz w:val="22"/>
          <w:szCs w:val="22"/>
          <w:lang w:val="en-US"/>
        </w:rPr>
      </w:pPr>
      <w:r w:rsidRPr="003816ED">
        <w:rPr>
          <w:rFonts w:ascii="Helvetica" w:hAnsi="Helvetica"/>
          <w:bCs/>
          <w:sz w:val="22"/>
          <w:szCs w:val="22"/>
          <w:lang w:val="en-US"/>
        </w:rPr>
        <w:drawing>
          <wp:inline distT="0" distB="0" distL="0" distR="0" wp14:anchorId="583EE2D5" wp14:editId="50EC7246">
            <wp:extent cx="5940425" cy="1924685"/>
            <wp:effectExtent l="0" t="0" r="3175" b="5715"/>
            <wp:docPr id="1757339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3992" name=""/>
                    <pic:cNvPicPr/>
                  </pic:nvPicPr>
                  <pic:blipFill>
                    <a:blip r:embed="rId43"/>
                    <a:stretch>
                      <a:fillRect/>
                    </a:stretch>
                  </pic:blipFill>
                  <pic:spPr>
                    <a:xfrm>
                      <a:off x="0" y="0"/>
                      <a:ext cx="5940425" cy="1924685"/>
                    </a:xfrm>
                    <a:prstGeom prst="rect">
                      <a:avLst/>
                    </a:prstGeom>
                  </pic:spPr>
                </pic:pic>
              </a:graphicData>
            </a:graphic>
          </wp:inline>
        </w:drawing>
      </w:r>
    </w:p>
    <w:p w14:paraId="46A1FD1D" w14:textId="77777777" w:rsidR="003816ED" w:rsidRDefault="003816ED" w:rsidP="003816ED">
      <w:pPr>
        <w:jc w:val="center"/>
        <w:rPr>
          <w:rFonts w:ascii="Helvetica" w:hAnsi="Helvetica"/>
          <w:bCs/>
          <w:sz w:val="22"/>
          <w:szCs w:val="22"/>
          <w:lang w:val="en-US"/>
        </w:rPr>
      </w:pPr>
    </w:p>
    <w:p w14:paraId="1875B5BB" w14:textId="383399C7" w:rsidR="003816ED" w:rsidRDefault="003816ED" w:rsidP="003816ED">
      <w:pPr>
        <w:jc w:val="center"/>
        <w:rPr>
          <w:rFonts w:ascii="Helvetica" w:hAnsi="Helvetica"/>
          <w:bCs/>
          <w:sz w:val="22"/>
          <w:szCs w:val="22"/>
          <w:lang w:val="en-US"/>
        </w:rPr>
      </w:pPr>
      <w:r>
        <w:rPr>
          <w:rFonts w:ascii="Helvetica" w:hAnsi="Helvetica"/>
          <w:bCs/>
          <w:sz w:val="22"/>
          <w:szCs w:val="22"/>
          <w:lang w:val="en-US"/>
        </w:rPr>
        <w:t>Fig. F.</w:t>
      </w:r>
    </w:p>
    <w:p w14:paraId="2ACB9B6C" w14:textId="506C4E8B" w:rsidR="003816ED" w:rsidRDefault="003816ED" w:rsidP="00F312B8">
      <w:pPr>
        <w:rPr>
          <w:rFonts w:ascii="Helvetica" w:hAnsi="Helvetica"/>
          <w:bCs/>
          <w:sz w:val="22"/>
          <w:szCs w:val="22"/>
          <w:lang w:val="en-US"/>
        </w:rPr>
      </w:pPr>
    </w:p>
    <w:p w14:paraId="173F5285" w14:textId="77777777" w:rsidR="003816ED" w:rsidRDefault="003816ED" w:rsidP="00F312B8">
      <w:pPr>
        <w:rPr>
          <w:rFonts w:ascii="Helvetica" w:hAnsi="Helvetica"/>
          <w:bCs/>
          <w:sz w:val="22"/>
          <w:szCs w:val="22"/>
          <w:lang w:val="en-US"/>
        </w:rPr>
      </w:pPr>
    </w:p>
    <w:p w14:paraId="47BDBBFE" w14:textId="5AD7A962" w:rsidR="00BF7922" w:rsidRPr="00F312B8" w:rsidRDefault="00BF7922" w:rsidP="00F312B8">
      <w:pPr>
        <w:rPr>
          <w:rFonts w:ascii="Helvetica" w:hAnsi="Helvetica"/>
          <w:bCs/>
          <w:sz w:val="22"/>
          <w:szCs w:val="22"/>
          <w:lang w:val="en-US"/>
        </w:rPr>
      </w:pPr>
      <w:r w:rsidRPr="00BF7922">
        <w:rPr>
          <w:rFonts w:ascii="Helvetica" w:hAnsi="Helvetica"/>
          <w:bCs/>
          <w:sz w:val="22"/>
          <w:szCs w:val="22"/>
          <w:lang w:val="en-US"/>
        </w:rPr>
        <w:lastRenderedPageBreak/>
        <w:t>It</w:t>
      </w:r>
      <w:r w:rsidR="003816ED">
        <w:rPr>
          <w:rFonts w:ascii="Helvetica" w:hAnsi="Helvetica"/>
          <w:bCs/>
          <w:sz w:val="22"/>
          <w:szCs w:val="22"/>
          <w:lang w:val="en-US"/>
        </w:rPr>
        <w:t xml:space="preserve"> i</w:t>
      </w:r>
      <w:r w:rsidRPr="00BF7922">
        <w:rPr>
          <w:rFonts w:ascii="Helvetica" w:hAnsi="Helvetica"/>
          <w:bCs/>
          <w:sz w:val="22"/>
          <w:szCs w:val="22"/>
          <w:lang w:val="en-US"/>
        </w:rPr>
        <w:t>s important to note that syntax highlighting can be a non-trivial task, particularly for complex languages or large codebases. It requires careful handling of edge cases (like multi-line comments or string literals) and performance optimization to ensure that the highlighting doesn't slow down the rendering of the code. Moreover, regular expressions, while powerful, can also be complex and error-prone, so they need to be used judiciously and tested thoroughly.</w:t>
      </w:r>
    </w:p>
    <w:p w14:paraId="78CAE8EA" w14:textId="77777777" w:rsidR="00F312B8" w:rsidRPr="00F312B8" w:rsidRDefault="00F312B8" w:rsidP="00F312B8">
      <w:pPr>
        <w:rPr>
          <w:rFonts w:ascii="Helvetica" w:hAnsi="Helvetica"/>
          <w:b/>
          <w:sz w:val="22"/>
          <w:szCs w:val="22"/>
          <w:lang w:val="en-US"/>
        </w:rPr>
      </w:pPr>
    </w:p>
    <w:p w14:paraId="2A0FA3F2" w14:textId="2F85517A" w:rsidR="00380A2B" w:rsidRDefault="00380A2B" w:rsidP="00380A2B">
      <w:pPr>
        <w:pStyle w:val="a6"/>
        <w:numPr>
          <w:ilvl w:val="2"/>
          <w:numId w:val="23"/>
        </w:numPr>
        <w:rPr>
          <w:rFonts w:ascii="Helvetica" w:hAnsi="Helvetica"/>
          <w:b/>
          <w:sz w:val="22"/>
          <w:szCs w:val="22"/>
          <w:lang w:val="en-US"/>
        </w:rPr>
      </w:pPr>
      <w:r>
        <w:rPr>
          <w:rFonts w:ascii="Helvetica" w:hAnsi="Helvetica"/>
          <w:b/>
          <w:sz w:val="22"/>
          <w:szCs w:val="22"/>
          <w:lang w:val="en-US"/>
        </w:rPr>
        <w:t>L</w:t>
      </w:r>
      <w:r w:rsidR="0032143B">
        <w:rPr>
          <w:rFonts w:ascii="Helvetica" w:hAnsi="Helvetica"/>
          <w:b/>
          <w:sz w:val="22"/>
          <w:szCs w:val="22"/>
          <w:lang w:val="en-US"/>
        </w:rPr>
        <w:t>ine Numbers</w:t>
      </w:r>
    </w:p>
    <w:p w14:paraId="5A82D1A2" w14:textId="77777777" w:rsidR="00924FF3" w:rsidRDefault="00924FF3" w:rsidP="00924FF3">
      <w:pPr>
        <w:rPr>
          <w:rFonts w:ascii="Helvetica" w:hAnsi="Helvetica"/>
          <w:b/>
          <w:sz w:val="22"/>
          <w:szCs w:val="22"/>
          <w:lang w:val="en-US"/>
        </w:rPr>
      </w:pPr>
    </w:p>
    <w:p w14:paraId="1E628104" w14:textId="42F0EB72" w:rsidR="00924FF3" w:rsidRPr="00924FF3" w:rsidRDefault="00924FF3" w:rsidP="00924FF3">
      <w:pPr>
        <w:rPr>
          <w:rFonts w:ascii="Helvetica" w:hAnsi="Helvetica"/>
          <w:bCs/>
          <w:sz w:val="22"/>
          <w:szCs w:val="22"/>
          <w:lang w:val="en-US"/>
        </w:rPr>
      </w:pPr>
      <w:r w:rsidRPr="00924FF3">
        <w:rPr>
          <w:rFonts w:ascii="Helvetica" w:hAnsi="Helvetica"/>
          <w:bCs/>
          <w:sz w:val="22"/>
          <w:szCs w:val="22"/>
          <w:lang w:val="en-US"/>
        </w:rPr>
        <w:t xml:space="preserve">This feature adds an integral part of most text editors and IDEs - line numbers - to the code displayed in </w:t>
      </w:r>
      <w:r w:rsidR="00295E28">
        <w:rPr>
          <w:rFonts w:ascii="Helvetica" w:hAnsi="Helvetica"/>
          <w:bCs/>
          <w:sz w:val="22"/>
          <w:szCs w:val="22"/>
          <w:lang w:val="en-US"/>
        </w:rPr>
        <w:t xml:space="preserve">the </w:t>
      </w:r>
      <w:r w:rsidRPr="00924FF3">
        <w:rPr>
          <w:rFonts w:ascii="Helvetica" w:hAnsi="Helvetica"/>
          <w:bCs/>
          <w:sz w:val="22"/>
          <w:szCs w:val="22"/>
          <w:lang w:val="en-US"/>
        </w:rPr>
        <w:t>DartBoard</w:t>
      </w:r>
      <w:r w:rsidR="00295E28">
        <w:rPr>
          <w:rFonts w:ascii="Helvetica" w:hAnsi="Helvetica"/>
          <w:bCs/>
          <w:sz w:val="22"/>
          <w:szCs w:val="22"/>
          <w:lang w:val="en-US"/>
        </w:rPr>
        <w:t xml:space="preserve"> user interface</w:t>
      </w:r>
      <w:r w:rsidRPr="00924FF3">
        <w:rPr>
          <w:rFonts w:ascii="Helvetica" w:hAnsi="Helvetica"/>
          <w:bCs/>
          <w:sz w:val="22"/>
          <w:szCs w:val="22"/>
          <w:lang w:val="en-US"/>
        </w:rPr>
        <w:t>. When viewing source code, each line will be preceded by a number representing its position in the file, starting with 1 and increasing incrementally for each subsequent line.</w:t>
      </w:r>
    </w:p>
    <w:p w14:paraId="5F89AB2F" w14:textId="77777777" w:rsidR="00924FF3" w:rsidRPr="00924FF3" w:rsidRDefault="00924FF3" w:rsidP="00924FF3">
      <w:pPr>
        <w:rPr>
          <w:rFonts w:ascii="Helvetica" w:hAnsi="Helvetica"/>
          <w:bCs/>
          <w:sz w:val="22"/>
          <w:szCs w:val="22"/>
          <w:lang w:val="en-US"/>
        </w:rPr>
      </w:pPr>
    </w:p>
    <w:p w14:paraId="43FC46C7" w14:textId="77777777" w:rsidR="00924FF3" w:rsidRPr="00924FF3" w:rsidRDefault="00924FF3" w:rsidP="00924FF3">
      <w:pPr>
        <w:rPr>
          <w:rFonts w:ascii="Helvetica" w:hAnsi="Helvetica"/>
          <w:bCs/>
          <w:sz w:val="22"/>
          <w:szCs w:val="22"/>
          <w:lang w:val="en-US"/>
        </w:rPr>
      </w:pPr>
      <w:r w:rsidRPr="00924FF3">
        <w:rPr>
          <w:rFonts w:ascii="Helvetica" w:hAnsi="Helvetica"/>
          <w:bCs/>
          <w:sz w:val="22"/>
          <w:szCs w:val="22"/>
          <w:lang w:val="en-US"/>
        </w:rPr>
        <w:t>Having line numbers provides several benefits:</w:t>
      </w:r>
    </w:p>
    <w:p w14:paraId="23275C32" w14:textId="77777777" w:rsidR="00924FF3" w:rsidRPr="00924FF3" w:rsidRDefault="00924FF3" w:rsidP="00924FF3">
      <w:pPr>
        <w:rPr>
          <w:rFonts w:ascii="Helvetica" w:hAnsi="Helvetica"/>
          <w:bCs/>
          <w:sz w:val="22"/>
          <w:szCs w:val="22"/>
          <w:lang w:val="en-US"/>
        </w:rPr>
      </w:pPr>
    </w:p>
    <w:p w14:paraId="300E77D0" w14:textId="77777777" w:rsidR="00924FF3" w:rsidRDefault="00924FF3" w:rsidP="00924FF3">
      <w:pPr>
        <w:numPr>
          <w:ilvl w:val="0"/>
          <w:numId w:val="33"/>
        </w:numPr>
        <w:rPr>
          <w:rFonts w:ascii="Helvetica" w:hAnsi="Helvetica"/>
          <w:bCs/>
          <w:sz w:val="22"/>
          <w:szCs w:val="22"/>
        </w:rPr>
      </w:pPr>
      <w:r w:rsidRPr="00924FF3">
        <w:rPr>
          <w:rFonts w:ascii="Helvetica" w:hAnsi="Helvetica"/>
          <w:b/>
          <w:bCs/>
          <w:sz w:val="22"/>
          <w:szCs w:val="22"/>
        </w:rPr>
        <w:t>Easy navigation</w:t>
      </w:r>
    </w:p>
    <w:p w14:paraId="40340F58" w14:textId="50DFAD76" w:rsidR="00924FF3" w:rsidRPr="00924FF3" w:rsidRDefault="00924FF3" w:rsidP="00924FF3">
      <w:pPr>
        <w:ind w:left="720"/>
        <w:rPr>
          <w:rFonts w:ascii="Helvetica" w:hAnsi="Helvetica"/>
          <w:bCs/>
          <w:sz w:val="22"/>
          <w:szCs w:val="22"/>
          <w:lang w:val="en-US"/>
        </w:rPr>
      </w:pPr>
      <w:r w:rsidRPr="00924FF3">
        <w:rPr>
          <w:rFonts w:ascii="Helvetica" w:hAnsi="Helvetica"/>
          <w:bCs/>
          <w:sz w:val="22"/>
          <w:szCs w:val="22"/>
          <w:lang w:val="en-US"/>
        </w:rPr>
        <w:t>Line numbers can help users quickly locate specific parts of the code. They can directly go to a particular line by typing its number, especially useful in large files.</w:t>
      </w:r>
    </w:p>
    <w:p w14:paraId="3170EABC" w14:textId="77777777" w:rsidR="00924FF3" w:rsidRPr="00924FF3" w:rsidRDefault="00924FF3" w:rsidP="00924FF3">
      <w:pPr>
        <w:ind w:left="720"/>
        <w:rPr>
          <w:rFonts w:ascii="Helvetica" w:hAnsi="Helvetica"/>
          <w:bCs/>
          <w:sz w:val="22"/>
          <w:szCs w:val="22"/>
          <w:lang w:val="en-US"/>
        </w:rPr>
      </w:pPr>
    </w:p>
    <w:p w14:paraId="1DC9CCE2" w14:textId="77777777" w:rsidR="00924FF3" w:rsidRPr="00924FF3" w:rsidRDefault="00924FF3" w:rsidP="00924FF3">
      <w:pPr>
        <w:numPr>
          <w:ilvl w:val="0"/>
          <w:numId w:val="33"/>
        </w:numPr>
        <w:rPr>
          <w:rFonts w:ascii="Helvetica" w:hAnsi="Helvetica"/>
          <w:bCs/>
          <w:sz w:val="22"/>
          <w:szCs w:val="22"/>
        </w:rPr>
      </w:pPr>
      <w:r w:rsidRPr="00924FF3">
        <w:rPr>
          <w:rFonts w:ascii="Helvetica" w:hAnsi="Helvetica"/>
          <w:b/>
          <w:bCs/>
          <w:sz w:val="22"/>
          <w:szCs w:val="22"/>
        </w:rPr>
        <w:t>Efficient debugging</w:t>
      </w:r>
    </w:p>
    <w:p w14:paraId="283D6EA6" w14:textId="33CEC0DE" w:rsidR="00924FF3" w:rsidRPr="00924FF3" w:rsidRDefault="00924FF3" w:rsidP="00924FF3">
      <w:pPr>
        <w:ind w:left="720"/>
        <w:rPr>
          <w:rFonts w:ascii="Helvetica" w:hAnsi="Helvetica"/>
          <w:bCs/>
          <w:sz w:val="22"/>
          <w:szCs w:val="22"/>
          <w:lang w:val="en-US"/>
        </w:rPr>
      </w:pPr>
      <w:r w:rsidRPr="00924FF3">
        <w:rPr>
          <w:rFonts w:ascii="Helvetica" w:hAnsi="Helvetica"/>
          <w:bCs/>
          <w:sz w:val="22"/>
          <w:szCs w:val="22"/>
          <w:lang w:val="en-US"/>
        </w:rPr>
        <w:t>When error messages include line numbers, as they often do, developers can quickly navigate to the problematic line of code.</w:t>
      </w:r>
    </w:p>
    <w:p w14:paraId="783651B6" w14:textId="77777777" w:rsidR="00924FF3" w:rsidRPr="00924FF3" w:rsidRDefault="00924FF3" w:rsidP="00924FF3">
      <w:pPr>
        <w:ind w:left="720"/>
        <w:rPr>
          <w:rFonts w:ascii="Helvetica" w:hAnsi="Helvetica"/>
          <w:bCs/>
          <w:sz w:val="22"/>
          <w:szCs w:val="22"/>
          <w:lang w:val="en-US"/>
        </w:rPr>
      </w:pPr>
    </w:p>
    <w:p w14:paraId="3E7A580C" w14:textId="77777777" w:rsidR="00924FF3" w:rsidRDefault="00924FF3" w:rsidP="00924FF3">
      <w:pPr>
        <w:numPr>
          <w:ilvl w:val="0"/>
          <w:numId w:val="33"/>
        </w:numPr>
        <w:rPr>
          <w:rFonts w:ascii="Helvetica" w:hAnsi="Helvetica"/>
          <w:bCs/>
          <w:sz w:val="22"/>
          <w:szCs w:val="22"/>
        </w:rPr>
      </w:pPr>
      <w:r w:rsidRPr="00924FF3">
        <w:rPr>
          <w:rFonts w:ascii="Helvetica" w:hAnsi="Helvetica"/>
          <w:b/>
          <w:bCs/>
          <w:sz w:val="22"/>
          <w:szCs w:val="22"/>
        </w:rPr>
        <w:t>Code reference</w:t>
      </w:r>
    </w:p>
    <w:p w14:paraId="57CA9B50" w14:textId="30BC2F96" w:rsidR="00924FF3" w:rsidRPr="00924FF3" w:rsidRDefault="00924FF3" w:rsidP="00924FF3">
      <w:pPr>
        <w:ind w:left="720"/>
        <w:rPr>
          <w:rFonts w:ascii="Helvetica" w:hAnsi="Helvetica"/>
          <w:bCs/>
          <w:sz w:val="22"/>
          <w:szCs w:val="22"/>
          <w:lang w:val="en-US"/>
        </w:rPr>
      </w:pPr>
      <w:r w:rsidRPr="00924FF3">
        <w:rPr>
          <w:rFonts w:ascii="Helvetica" w:hAnsi="Helvetica"/>
          <w:bCs/>
          <w:sz w:val="22"/>
          <w:szCs w:val="22"/>
          <w:lang w:val="en-US"/>
        </w:rPr>
        <w:t>Line numbers make it easier to discuss specific parts of the code. When collaborating or seeking help, developers can simply refer to the line number instead of copying and pasting the code or describing its location.</w:t>
      </w:r>
    </w:p>
    <w:p w14:paraId="23880DEB" w14:textId="77777777" w:rsidR="00924FF3" w:rsidRPr="00924FF3" w:rsidRDefault="00924FF3" w:rsidP="00924FF3">
      <w:pPr>
        <w:ind w:left="720"/>
        <w:rPr>
          <w:rFonts w:ascii="Helvetica" w:hAnsi="Helvetica"/>
          <w:bCs/>
          <w:sz w:val="22"/>
          <w:szCs w:val="22"/>
          <w:lang w:val="en-US"/>
        </w:rPr>
      </w:pPr>
    </w:p>
    <w:p w14:paraId="20274CC7" w14:textId="1EB9449D" w:rsidR="00924FF3" w:rsidRPr="00924FF3" w:rsidRDefault="00924FF3" w:rsidP="00924FF3">
      <w:pPr>
        <w:numPr>
          <w:ilvl w:val="0"/>
          <w:numId w:val="33"/>
        </w:numPr>
        <w:rPr>
          <w:rFonts w:ascii="Helvetica" w:hAnsi="Helvetica"/>
          <w:bCs/>
          <w:sz w:val="22"/>
          <w:szCs w:val="22"/>
        </w:rPr>
      </w:pPr>
      <w:r w:rsidRPr="00924FF3">
        <w:rPr>
          <w:rFonts w:ascii="Helvetica" w:hAnsi="Helvetica"/>
          <w:b/>
          <w:bCs/>
          <w:sz w:val="22"/>
          <w:szCs w:val="22"/>
        </w:rPr>
        <w:t>Readabilit</w:t>
      </w:r>
      <w:r>
        <w:rPr>
          <w:rFonts w:ascii="Helvetica" w:hAnsi="Helvetica"/>
          <w:b/>
          <w:bCs/>
          <w:sz w:val="22"/>
          <w:szCs w:val="22"/>
          <w:lang w:val="en-US"/>
        </w:rPr>
        <w:t>y</w:t>
      </w:r>
    </w:p>
    <w:p w14:paraId="12B53112" w14:textId="10A18991" w:rsidR="00924FF3" w:rsidRPr="00924FF3" w:rsidRDefault="00924FF3" w:rsidP="00924FF3">
      <w:pPr>
        <w:ind w:left="720"/>
        <w:rPr>
          <w:rFonts w:ascii="Helvetica" w:hAnsi="Helvetica"/>
          <w:bCs/>
          <w:sz w:val="22"/>
          <w:szCs w:val="22"/>
          <w:lang w:val="en-US"/>
        </w:rPr>
      </w:pPr>
      <w:r w:rsidRPr="00924FF3">
        <w:rPr>
          <w:rFonts w:ascii="Helvetica" w:hAnsi="Helvetica"/>
          <w:bCs/>
          <w:sz w:val="22"/>
          <w:szCs w:val="22"/>
          <w:lang w:val="en-US"/>
        </w:rPr>
        <w:t>Line numbers can improve the readability of the code, making it easier to track the start and end of code blocks, especially in languages like Dart that use indentation to mark these blocks.</w:t>
      </w:r>
    </w:p>
    <w:p w14:paraId="699B58BD" w14:textId="77777777" w:rsidR="00295E28" w:rsidRDefault="00295E28" w:rsidP="00295E28">
      <w:pPr>
        <w:rPr>
          <w:rFonts w:ascii="Helvetica" w:hAnsi="Helvetica"/>
          <w:bCs/>
          <w:sz w:val="22"/>
          <w:szCs w:val="22"/>
          <w:lang w:val="en-US"/>
        </w:rPr>
      </w:pPr>
    </w:p>
    <w:p w14:paraId="07A82B8C" w14:textId="77777777" w:rsidR="00295E28" w:rsidRDefault="00295E28" w:rsidP="00295E28">
      <w:pPr>
        <w:rPr>
          <w:rFonts w:ascii="Helvetica" w:hAnsi="Helvetica"/>
          <w:bCs/>
          <w:sz w:val="22"/>
          <w:szCs w:val="22"/>
          <w:lang w:val="en-US"/>
        </w:rPr>
      </w:pPr>
      <w:r>
        <w:rPr>
          <w:rFonts w:ascii="Helvetica" w:hAnsi="Helvetica"/>
          <w:bCs/>
          <w:sz w:val="22"/>
          <w:szCs w:val="22"/>
          <w:lang w:val="en-US"/>
        </w:rPr>
        <w:t>T</w:t>
      </w:r>
      <w:r w:rsidRPr="00924FF3">
        <w:rPr>
          <w:rFonts w:ascii="Helvetica" w:hAnsi="Helvetica"/>
          <w:bCs/>
          <w:sz w:val="22"/>
          <w:szCs w:val="22"/>
          <w:lang w:val="en-US"/>
        </w:rPr>
        <w:t>he line numbering feature can also include capabilities like highlighting the current line number or range of line numbers to further aid in code navigation and readability.</w:t>
      </w:r>
    </w:p>
    <w:p w14:paraId="35269719" w14:textId="77777777" w:rsidR="00295E28" w:rsidRDefault="00295E28" w:rsidP="00924FF3">
      <w:pPr>
        <w:rPr>
          <w:rFonts w:ascii="Helvetica" w:hAnsi="Helvetica"/>
          <w:bCs/>
          <w:sz w:val="22"/>
          <w:szCs w:val="22"/>
          <w:lang w:val="en-US"/>
        </w:rPr>
      </w:pPr>
    </w:p>
    <w:p w14:paraId="662DC469" w14:textId="6FD984F5" w:rsidR="00924FF3" w:rsidRPr="00924FF3" w:rsidRDefault="00295E28" w:rsidP="00924FF3">
      <w:pPr>
        <w:rPr>
          <w:rFonts w:ascii="Helvetica" w:hAnsi="Helvetica"/>
          <w:bCs/>
          <w:sz w:val="22"/>
          <w:szCs w:val="22"/>
          <w:lang w:val="en-US"/>
        </w:rPr>
      </w:pPr>
      <w:r>
        <w:rPr>
          <w:rFonts w:ascii="Helvetica" w:hAnsi="Helvetica"/>
          <w:bCs/>
          <w:sz w:val="22"/>
          <w:szCs w:val="22"/>
          <w:lang w:val="en-US"/>
        </w:rPr>
        <w:t>However m</w:t>
      </w:r>
      <w:r w:rsidR="00924FF3">
        <w:rPr>
          <w:rFonts w:ascii="Helvetica" w:hAnsi="Helvetica"/>
          <w:bCs/>
          <w:sz w:val="22"/>
          <w:szCs w:val="22"/>
          <w:lang w:val="en-US"/>
        </w:rPr>
        <w:t xml:space="preserve">ostly, these </w:t>
      </w:r>
      <w:r w:rsidR="00924FF3">
        <w:rPr>
          <w:rFonts w:ascii="Helvetica" w:hAnsi="Helvetica"/>
          <w:bCs/>
          <w:sz w:val="22"/>
          <w:szCs w:val="22"/>
          <w:lang w:val="en-US"/>
        </w:rPr>
        <w:t>points comprise the use scenarios in the scope of DartBoard.</w:t>
      </w:r>
    </w:p>
    <w:p w14:paraId="7BFFD8B4" w14:textId="1A94B7A3" w:rsidR="00924FF3" w:rsidRPr="00295E28" w:rsidRDefault="00295E28" w:rsidP="00924FF3">
      <w:pPr>
        <w:rPr>
          <w:rFonts w:ascii="Helvetica" w:hAnsi="Helvetica"/>
          <w:b/>
          <w:sz w:val="22"/>
          <w:szCs w:val="22"/>
          <w:lang w:val="en-US"/>
        </w:rPr>
      </w:pPr>
      <w:r>
        <w:rPr>
          <w:rFonts w:ascii="Helvetica" w:hAnsi="Helvetica"/>
          <w:bCs/>
          <w:sz w:val="22"/>
          <w:szCs w:val="22"/>
          <w:lang w:val="en-US"/>
        </w:rPr>
        <w:br/>
      </w:r>
      <w:r w:rsidRPr="00295E28">
        <w:rPr>
          <w:rFonts w:ascii="Helvetica" w:hAnsi="Helvetica"/>
          <w:b/>
          <w:sz w:val="22"/>
          <w:szCs w:val="22"/>
          <w:lang w:val="en-US"/>
        </w:rPr>
        <w:t>Implementation</w:t>
      </w:r>
    </w:p>
    <w:p w14:paraId="180CE221" w14:textId="14FFD5AF" w:rsidR="00924FF3" w:rsidRDefault="00295E28" w:rsidP="00924FF3">
      <w:pPr>
        <w:rPr>
          <w:rFonts w:ascii="Helvetica" w:hAnsi="Helvetica"/>
          <w:bCs/>
          <w:sz w:val="22"/>
          <w:szCs w:val="22"/>
          <w:lang w:val="en-US"/>
        </w:rPr>
      </w:pPr>
      <w:r>
        <w:rPr>
          <w:rFonts w:ascii="Helvetica" w:hAnsi="Helvetica"/>
          <w:bCs/>
          <w:sz w:val="22"/>
          <w:szCs w:val="22"/>
          <w:lang w:val="en-US"/>
        </w:rPr>
        <w:t xml:space="preserve">The most suitable approach to implementing this line numbers feature was to do it after the generation itself. Before I integrate the dynamic part to the layout of the ‘codeview’ html template, I add markup to support the introduction of line numbers line as a separate html element (see Fig. B.). </w:t>
      </w:r>
    </w:p>
    <w:p w14:paraId="4E7D6A28" w14:textId="77777777" w:rsidR="00295E28" w:rsidRDefault="00295E28" w:rsidP="00924FF3">
      <w:pPr>
        <w:rPr>
          <w:rFonts w:ascii="Helvetica" w:hAnsi="Helvetica"/>
          <w:bCs/>
          <w:sz w:val="22"/>
          <w:szCs w:val="22"/>
          <w:lang w:val="en-US"/>
        </w:rPr>
      </w:pPr>
    </w:p>
    <w:p w14:paraId="0C3C0EFD" w14:textId="54820F2C" w:rsidR="00295E28" w:rsidRDefault="00295E28" w:rsidP="00295E28">
      <w:pPr>
        <w:jc w:val="center"/>
        <w:rPr>
          <w:rFonts w:ascii="Helvetica" w:hAnsi="Helvetica"/>
          <w:bCs/>
          <w:sz w:val="22"/>
          <w:szCs w:val="22"/>
          <w:lang w:val="en-US"/>
        </w:rPr>
      </w:pPr>
      <w:r w:rsidRPr="00295E28">
        <w:rPr>
          <w:rFonts w:ascii="Helvetica" w:hAnsi="Helvetica"/>
          <w:bCs/>
          <w:sz w:val="22"/>
          <w:szCs w:val="22"/>
          <w:lang w:val="en-US"/>
        </w:rPr>
        <w:drawing>
          <wp:inline distT="0" distB="0" distL="0" distR="0" wp14:anchorId="1C8CFCA7" wp14:editId="67C55B32">
            <wp:extent cx="4241800" cy="1117600"/>
            <wp:effectExtent l="0" t="0" r="0" b="0"/>
            <wp:docPr id="20349961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96186" name=""/>
                    <pic:cNvPicPr/>
                  </pic:nvPicPr>
                  <pic:blipFill>
                    <a:blip r:embed="rId44"/>
                    <a:stretch>
                      <a:fillRect/>
                    </a:stretch>
                  </pic:blipFill>
                  <pic:spPr>
                    <a:xfrm>
                      <a:off x="0" y="0"/>
                      <a:ext cx="4241800" cy="1117600"/>
                    </a:xfrm>
                    <a:prstGeom prst="rect">
                      <a:avLst/>
                    </a:prstGeom>
                  </pic:spPr>
                </pic:pic>
              </a:graphicData>
            </a:graphic>
          </wp:inline>
        </w:drawing>
      </w:r>
    </w:p>
    <w:p w14:paraId="12276A48" w14:textId="77777777" w:rsidR="00295E28" w:rsidRDefault="00295E28" w:rsidP="00295E28">
      <w:pPr>
        <w:jc w:val="center"/>
        <w:rPr>
          <w:rFonts w:ascii="Helvetica" w:hAnsi="Helvetica"/>
          <w:bCs/>
          <w:sz w:val="22"/>
          <w:szCs w:val="22"/>
          <w:lang w:val="en-US"/>
        </w:rPr>
      </w:pPr>
    </w:p>
    <w:p w14:paraId="5F0B200C" w14:textId="59D104B1" w:rsidR="00295E28" w:rsidRDefault="00295E28" w:rsidP="00295E28">
      <w:pPr>
        <w:jc w:val="center"/>
        <w:rPr>
          <w:rFonts w:ascii="Helvetica" w:hAnsi="Helvetica"/>
          <w:bCs/>
          <w:sz w:val="22"/>
          <w:szCs w:val="22"/>
          <w:lang w:val="en-US"/>
        </w:rPr>
      </w:pPr>
      <w:r>
        <w:rPr>
          <w:rFonts w:ascii="Helvetica" w:hAnsi="Helvetica"/>
          <w:bCs/>
          <w:sz w:val="22"/>
          <w:szCs w:val="22"/>
          <w:lang w:val="en-US"/>
        </w:rPr>
        <w:t>Fig B. Codeview template</w:t>
      </w:r>
    </w:p>
    <w:p w14:paraId="313B53E6" w14:textId="7EA16BC3" w:rsidR="00924FF3" w:rsidRDefault="00924FF3" w:rsidP="00295E28">
      <w:pPr>
        <w:jc w:val="both"/>
        <w:rPr>
          <w:rFonts w:ascii="Helvetica" w:hAnsi="Helvetica"/>
          <w:bCs/>
          <w:sz w:val="22"/>
          <w:szCs w:val="22"/>
          <w:lang w:val="en-US"/>
        </w:rPr>
      </w:pPr>
    </w:p>
    <w:p w14:paraId="2E8AE301" w14:textId="77777777" w:rsidR="00295E28" w:rsidRDefault="00295E28" w:rsidP="00295E28">
      <w:pPr>
        <w:jc w:val="both"/>
        <w:rPr>
          <w:rFonts w:ascii="Helvetica" w:hAnsi="Helvetica"/>
          <w:bCs/>
          <w:sz w:val="22"/>
          <w:szCs w:val="22"/>
          <w:lang w:val="en-US"/>
        </w:rPr>
      </w:pPr>
      <w:r>
        <w:rPr>
          <w:rFonts w:ascii="Helvetica" w:hAnsi="Helvetica"/>
          <w:bCs/>
          <w:sz w:val="22"/>
          <w:szCs w:val="22"/>
          <w:lang w:val="en-US"/>
        </w:rPr>
        <w:lastRenderedPageBreak/>
        <w:t>I then add the necessary JavaScript in the same template above so that when the generated html document loads, it performs something to populate the line numbers div element in the html template dynamically.</w:t>
      </w:r>
    </w:p>
    <w:p w14:paraId="49B6AE02" w14:textId="77777777" w:rsidR="00295E28" w:rsidRDefault="00295E28" w:rsidP="00295E28">
      <w:pPr>
        <w:jc w:val="both"/>
        <w:rPr>
          <w:rFonts w:ascii="Helvetica" w:hAnsi="Helvetica"/>
          <w:bCs/>
          <w:sz w:val="22"/>
          <w:szCs w:val="22"/>
          <w:lang w:val="en-US"/>
        </w:rPr>
      </w:pPr>
    </w:p>
    <w:p w14:paraId="2F336AF5" w14:textId="2C841CFC" w:rsidR="00295E28" w:rsidRDefault="00295E28" w:rsidP="00295E28">
      <w:pPr>
        <w:jc w:val="both"/>
        <w:rPr>
          <w:rFonts w:ascii="Helvetica" w:hAnsi="Helvetica"/>
          <w:bCs/>
          <w:sz w:val="22"/>
          <w:szCs w:val="22"/>
          <w:lang w:val="en-US"/>
        </w:rPr>
      </w:pPr>
      <w:r>
        <w:rPr>
          <w:rFonts w:ascii="Helvetica" w:hAnsi="Helvetica"/>
          <w:bCs/>
          <w:sz w:val="22"/>
          <w:szCs w:val="22"/>
          <w:lang w:val="en-US"/>
        </w:rPr>
        <w:t>Namely, I have an ‘addLineNumbering()’ function in the body of the template that is launched on window load (Refer to Fig. C.). This function is responsible for finding the element of the code section that contains the actual code in the current file: i.e., the source code of the current file the user is looking at at the moment.</w:t>
      </w:r>
      <w:r w:rsidR="00F312B8">
        <w:rPr>
          <w:rFonts w:ascii="Helvetica" w:hAnsi="Helvetica"/>
          <w:bCs/>
          <w:sz w:val="22"/>
          <w:szCs w:val="22"/>
          <w:lang w:val="en-US"/>
        </w:rPr>
        <w:t xml:space="preserve"> It then takes that code and figures how many lines of code there is and then creates the element tags that it then puts inside the Line Numbers stripe to the left of the actual codeview, right beside the code itself.</w:t>
      </w:r>
    </w:p>
    <w:p w14:paraId="6913B1E2" w14:textId="77777777" w:rsidR="00295E28" w:rsidRDefault="00295E28" w:rsidP="00295E28">
      <w:pPr>
        <w:jc w:val="both"/>
        <w:rPr>
          <w:rFonts w:ascii="Helvetica" w:hAnsi="Helvetica"/>
          <w:bCs/>
          <w:sz w:val="22"/>
          <w:szCs w:val="22"/>
          <w:lang w:val="en-US"/>
        </w:rPr>
      </w:pPr>
    </w:p>
    <w:p w14:paraId="082C92A4" w14:textId="63AE4254" w:rsidR="00295E28" w:rsidRDefault="00295E28" w:rsidP="00295E28">
      <w:pPr>
        <w:jc w:val="center"/>
        <w:rPr>
          <w:rFonts w:ascii="Helvetica" w:hAnsi="Helvetica"/>
          <w:bCs/>
          <w:sz w:val="22"/>
          <w:szCs w:val="22"/>
          <w:lang w:val="en-US"/>
        </w:rPr>
      </w:pPr>
      <w:r w:rsidRPr="00295E28">
        <w:rPr>
          <w:rFonts w:ascii="Helvetica" w:hAnsi="Helvetica"/>
          <w:bCs/>
          <w:sz w:val="22"/>
          <w:szCs w:val="22"/>
          <w:lang w:val="en-US"/>
        </w:rPr>
        <w:drawing>
          <wp:inline distT="0" distB="0" distL="0" distR="0" wp14:anchorId="6E99F329" wp14:editId="73A299A8">
            <wp:extent cx="5025292" cy="4631003"/>
            <wp:effectExtent l="0" t="0" r="4445" b="5080"/>
            <wp:docPr id="18656689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68977" name=""/>
                    <pic:cNvPicPr/>
                  </pic:nvPicPr>
                  <pic:blipFill>
                    <a:blip r:embed="rId45"/>
                    <a:stretch>
                      <a:fillRect/>
                    </a:stretch>
                  </pic:blipFill>
                  <pic:spPr>
                    <a:xfrm>
                      <a:off x="0" y="0"/>
                      <a:ext cx="5059966" cy="4662956"/>
                    </a:xfrm>
                    <a:prstGeom prst="rect">
                      <a:avLst/>
                    </a:prstGeom>
                  </pic:spPr>
                </pic:pic>
              </a:graphicData>
            </a:graphic>
          </wp:inline>
        </w:drawing>
      </w:r>
    </w:p>
    <w:p w14:paraId="551DE5E8" w14:textId="77777777" w:rsidR="00295E28" w:rsidRDefault="00295E28" w:rsidP="00295E28">
      <w:pPr>
        <w:jc w:val="center"/>
        <w:rPr>
          <w:rFonts w:ascii="Helvetica" w:hAnsi="Helvetica"/>
          <w:bCs/>
          <w:sz w:val="22"/>
          <w:szCs w:val="22"/>
          <w:lang w:val="en-US"/>
        </w:rPr>
      </w:pPr>
    </w:p>
    <w:p w14:paraId="4E7868A4" w14:textId="51F09DD4" w:rsidR="00295E28" w:rsidRDefault="00295E28" w:rsidP="00295E28">
      <w:pPr>
        <w:jc w:val="center"/>
        <w:rPr>
          <w:rFonts w:ascii="Helvetica" w:hAnsi="Helvetica"/>
          <w:bCs/>
          <w:sz w:val="22"/>
          <w:szCs w:val="22"/>
          <w:lang w:val="en-US"/>
        </w:rPr>
      </w:pPr>
      <w:r>
        <w:rPr>
          <w:rFonts w:ascii="Helvetica" w:hAnsi="Helvetica"/>
          <w:bCs/>
          <w:sz w:val="22"/>
          <w:szCs w:val="22"/>
          <w:lang w:val="en-US"/>
        </w:rPr>
        <w:t>Fig. C. Line numbering div population</w:t>
      </w:r>
    </w:p>
    <w:p w14:paraId="39A60435" w14:textId="77777777" w:rsidR="00295E28" w:rsidRDefault="00295E28" w:rsidP="00924FF3">
      <w:pPr>
        <w:rPr>
          <w:rFonts w:ascii="Helvetica" w:hAnsi="Helvetica"/>
          <w:bCs/>
          <w:sz w:val="22"/>
          <w:szCs w:val="22"/>
          <w:lang w:val="en-US"/>
        </w:rPr>
      </w:pPr>
    </w:p>
    <w:p w14:paraId="60D3A565" w14:textId="77777777" w:rsidR="00F312B8" w:rsidRDefault="00F312B8" w:rsidP="00924FF3">
      <w:pPr>
        <w:rPr>
          <w:rFonts w:ascii="Helvetica" w:hAnsi="Helvetica"/>
          <w:bCs/>
          <w:sz w:val="22"/>
          <w:szCs w:val="22"/>
          <w:lang w:val="en-US"/>
        </w:rPr>
      </w:pPr>
    </w:p>
    <w:p w14:paraId="56DF7AF8" w14:textId="784BD690" w:rsidR="00295E28" w:rsidRPr="00924FF3" w:rsidRDefault="00F312B8" w:rsidP="00924FF3">
      <w:pPr>
        <w:rPr>
          <w:rFonts w:ascii="Helvetica" w:hAnsi="Helvetica"/>
          <w:bCs/>
          <w:sz w:val="22"/>
          <w:szCs w:val="22"/>
          <w:lang w:val="en-US"/>
        </w:rPr>
      </w:pPr>
      <w:r>
        <w:rPr>
          <w:rFonts w:ascii="Helvetica" w:hAnsi="Helvetica"/>
          <w:bCs/>
          <w:sz w:val="22"/>
          <w:szCs w:val="22"/>
          <w:lang w:val="en-US"/>
        </w:rPr>
        <w:t>Because I have the line numbers defined post-generation, I need to make sure I align the line stripe exactly so that I have the lines coincide with the actual code. This is done through careful CSS and JS manipulations with pixel heights (Fig. C). This is acceptable to base the aligning on pixel sizes because we have the same font size and a monospace font.</w:t>
      </w:r>
    </w:p>
    <w:p w14:paraId="62F6C34F" w14:textId="77777777" w:rsidR="00924FF3" w:rsidRPr="00924FF3" w:rsidRDefault="00924FF3" w:rsidP="00924FF3">
      <w:pPr>
        <w:rPr>
          <w:rFonts w:ascii="Helvetica" w:hAnsi="Helvetica"/>
          <w:b/>
          <w:sz w:val="22"/>
          <w:szCs w:val="22"/>
          <w:lang w:val="en-US"/>
        </w:rPr>
      </w:pPr>
    </w:p>
    <w:p w14:paraId="7616C559" w14:textId="643B457B" w:rsidR="00A533FD" w:rsidRPr="00BF7922" w:rsidRDefault="00BF7922" w:rsidP="0032143B">
      <w:pPr>
        <w:pStyle w:val="a6"/>
        <w:numPr>
          <w:ilvl w:val="2"/>
          <w:numId w:val="23"/>
        </w:numPr>
        <w:rPr>
          <w:rFonts w:ascii="Helvetica" w:hAnsi="Helvetica"/>
          <w:bCs/>
          <w:sz w:val="22"/>
          <w:szCs w:val="22"/>
          <w:lang w:val="en-US"/>
        </w:rPr>
      </w:pPr>
      <w:r>
        <w:rPr>
          <w:rFonts w:ascii="Helvetica" w:hAnsi="Helvetica"/>
          <w:b/>
          <w:sz w:val="22"/>
          <w:szCs w:val="22"/>
          <w:lang w:val="en-US"/>
        </w:rPr>
        <w:t>Class</w:t>
      </w:r>
      <w:r w:rsidR="0032143B">
        <w:rPr>
          <w:rFonts w:ascii="Helvetica" w:hAnsi="Helvetica"/>
          <w:b/>
          <w:sz w:val="22"/>
          <w:szCs w:val="22"/>
          <w:lang w:val="en-US"/>
        </w:rPr>
        <w:t xml:space="preserve"> Documentation</w:t>
      </w:r>
    </w:p>
    <w:p w14:paraId="5E6BBD59" w14:textId="77777777" w:rsidR="00BF7922" w:rsidRDefault="00BF7922" w:rsidP="00BF7922">
      <w:pPr>
        <w:rPr>
          <w:rFonts w:ascii="Helvetica" w:hAnsi="Helvetica"/>
          <w:bCs/>
          <w:sz w:val="22"/>
          <w:szCs w:val="22"/>
          <w:lang w:val="en-US"/>
        </w:rPr>
      </w:pPr>
    </w:p>
    <w:p w14:paraId="07E93F30" w14:textId="7B80A4B5" w:rsidR="00BF7922" w:rsidRDefault="00BF7922" w:rsidP="00BF7922">
      <w:pPr>
        <w:rPr>
          <w:rFonts w:ascii="Helvetica" w:hAnsi="Helvetica"/>
          <w:bCs/>
          <w:sz w:val="22"/>
          <w:szCs w:val="22"/>
          <w:lang w:val="en-US"/>
        </w:rPr>
      </w:pPr>
      <w:r>
        <w:rPr>
          <w:rFonts w:ascii="Helvetica" w:hAnsi="Helvetica"/>
          <w:bCs/>
          <w:sz w:val="22"/>
          <w:szCs w:val="22"/>
          <w:lang w:val="en-US"/>
        </w:rPr>
        <w:t>This feature consists of several steps:</w:t>
      </w:r>
    </w:p>
    <w:p w14:paraId="38B8E3AB" w14:textId="15708C9C" w:rsidR="00BF7922" w:rsidRDefault="00BC773B" w:rsidP="00BF7922">
      <w:pPr>
        <w:pStyle w:val="a6"/>
        <w:numPr>
          <w:ilvl w:val="0"/>
          <w:numId w:val="15"/>
        </w:numPr>
        <w:rPr>
          <w:rFonts w:ascii="Helvetica" w:hAnsi="Helvetica"/>
          <w:bCs/>
          <w:sz w:val="22"/>
          <w:szCs w:val="22"/>
          <w:lang w:val="en-US"/>
        </w:rPr>
      </w:pPr>
      <w:r>
        <w:rPr>
          <w:rFonts w:ascii="Helvetica" w:hAnsi="Helvetica"/>
          <w:bCs/>
          <w:sz w:val="22"/>
          <w:szCs w:val="22"/>
          <w:lang w:val="en-US"/>
        </w:rPr>
        <w:t>AST analysis: find annotation nodes and extract the comment of the annotations to the class</w:t>
      </w:r>
    </w:p>
    <w:p w14:paraId="2E704295" w14:textId="77777777" w:rsidR="00065CC2" w:rsidRDefault="00065CC2" w:rsidP="00065CC2">
      <w:pPr>
        <w:rPr>
          <w:rFonts w:ascii="Helvetica" w:hAnsi="Helvetica"/>
          <w:bCs/>
          <w:sz w:val="22"/>
          <w:szCs w:val="22"/>
          <w:lang w:val="en-US"/>
        </w:rPr>
      </w:pPr>
    </w:p>
    <w:p w14:paraId="43408423" w14:textId="77777777" w:rsidR="00065CC2" w:rsidRPr="00065CC2" w:rsidRDefault="00065CC2" w:rsidP="00065CC2">
      <w:pPr>
        <w:rPr>
          <w:rFonts w:ascii="Helvetica" w:hAnsi="Helvetica"/>
          <w:bCs/>
          <w:sz w:val="22"/>
          <w:szCs w:val="22"/>
        </w:rPr>
      </w:pPr>
    </w:p>
    <w:p w14:paraId="0B7A5419" w14:textId="77777777" w:rsidR="00065CC2" w:rsidRPr="00065CC2" w:rsidRDefault="00065CC2" w:rsidP="00065CC2">
      <w:pPr>
        <w:rPr>
          <w:rFonts w:ascii="Helvetica" w:hAnsi="Helvetica"/>
          <w:bCs/>
          <w:sz w:val="22"/>
          <w:szCs w:val="22"/>
          <w:lang w:val="en-US"/>
        </w:rPr>
      </w:pPr>
    </w:p>
    <w:p w14:paraId="720291C0" w14:textId="6E7CB135" w:rsidR="003816ED" w:rsidRPr="003816ED" w:rsidRDefault="003816ED" w:rsidP="003816ED">
      <w:pPr>
        <w:pStyle w:val="a6"/>
        <w:numPr>
          <w:ilvl w:val="0"/>
          <w:numId w:val="15"/>
        </w:numPr>
        <w:rPr>
          <w:rFonts w:ascii="Helvetica" w:hAnsi="Helvetica"/>
          <w:bCs/>
          <w:sz w:val="22"/>
          <w:szCs w:val="22"/>
          <w:lang w:val="en-US"/>
        </w:rPr>
      </w:pPr>
      <w:r>
        <w:rPr>
          <w:rFonts w:ascii="Helvetica" w:hAnsi="Helvetica"/>
          <w:bCs/>
          <w:sz w:val="22"/>
          <w:szCs w:val="22"/>
          <w:lang w:val="en-US"/>
        </w:rPr>
        <w:t xml:space="preserve">Go over source code </w:t>
      </w:r>
    </w:p>
    <w:p w14:paraId="35761D12" w14:textId="34E4010C" w:rsidR="003816ED" w:rsidRDefault="003816ED" w:rsidP="00BF7922">
      <w:pPr>
        <w:pStyle w:val="a6"/>
        <w:numPr>
          <w:ilvl w:val="0"/>
          <w:numId w:val="15"/>
        </w:numPr>
        <w:rPr>
          <w:rFonts w:ascii="Helvetica" w:hAnsi="Helvetica"/>
          <w:bCs/>
          <w:sz w:val="22"/>
          <w:szCs w:val="22"/>
          <w:lang w:val="en-US"/>
        </w:rPr>
      </w:pPr>
      <w:r>
        <w:rPr>
          <w:rFonts w:ascii="Helvetica" w:hAnsi="Helvetica"/>
          <w:bCs/>
          <w:sz w:val="22"/>
          <w:szCs w:val="22"/>
          <w:lang w:val="en-US"/>
        </w:rPr>
        <w:t xml:space="preserve">Extract meta-data about the class: fields, methods, abstract or not </w:t>
      </w:r>
    </w:p>
    <w:p w14:paraId="567C4F90" w14:textId="45592238" w:rsidR="003816ED" w:rsidRPr="00BF7922" w:rsidRDefault="003816ED" w:rsidP="00BF7922">
      <w:pPr>
        <w:pStyle w:val="a6"/>
        <w:numPr>
          <w:ilvl w:val="0"/>
          <w:numId w:val="15"/>
        </w:numPr>
        <w:rPr>
          <w:rFonts w:ascii="Helvetica" w:hAnsi="Helvetica"/>
          <w:bCs/>
          <w:sz w:val="22"/>
          <w:szCs w:val="22"/>
          <w:lang w:val="en-US"/>
        </w:rPr>
      </w:pPr>
      <w:r>
        <w:rPr>
          <w:rFonts w:ascii="Helvetica" w:hAnsi="Helvetica"/>
          <w:bCs/>
          <w:sz w:val="22"/>
          <w:szCs w:val="22"/>
          <w:lang w:val="en-US"/>
        </w:rPr>
        <w:t>Put tags in the main codeview pipeline</w:t>
      </w:r>
    </w:p>
    <w:p w14:paraId="4144B5C8" w14:textId="77777777" w:rsidR="00BF7922" w:rsidRPr="00BF7922" w:rsidRDefault="00BF7922" w:rsidP="00BF7922">
      <w:pPr>
        <w:rPr>
          <w:rFonts w:ascii="Helvetica" w:hAnsi="Helvetica"/>
          <w:bCs/>
          <w:sz w:val="22"/>
          <w:szCs w:val="22"/>
          <w:lang w:val="en-US"/>
        </w:rPr>
      </w:pPr>
    </w:p>
    <w:p w14:paraId="09871BC5" w14:textId="6D2EBFFE" w:rsidR="008C6CE3" w:rsidRPr="000C635F" w:rsidRDefault="008C6CE3" w:rsidP="0032143B">
      <w:pPr>
        <w:pStyle w:val="a6"/>
        <w:numPr>
          <w:ilvl w:val="2"/>
          <w:numId w:val="23"/>
        </w:numPr>
        <w:rPr>
          <w:rFonts w:ascii="Helvetica" w:hAnsi="Helvetica"/>
          <w:bCs/>
          <w:sz w:val="22"/>
          <w:szCs w:val="22"/>
          <w:lang w:val="en-US"/>
        </w:rPr>
      </w:pPr>
      <w:r>
        <w:rPr>
          <w:rFonts w:ascii="Helvetica" w:hAnsi="Helvetica"/>
          <w:b/>
          <w:sz w:val="22"/>
          <w:szCs w:val="22"/>
          <w:lang w:val="en-US"/>
        </w:rPr>
        <w:t>Top-level entities and global scoping</w:t>
      </w:r>
    </w:p>
    <w:p w14:paraId="7AB916ED" w14:textId="77777777" w:rsidR="000C635F" w:rsidRPr="000C635F" w:rsidRDefault="000C635F" w:rsidP="000C635F">
      <w:pPr>
        <w:rPr>
          <w:rFonts w:ascii="Helvetica" w:hAnsi="Helvetica"/>
          <w:bCs/>
          <w:sz w:val="22"/>
          <w:szCs w:val="22"/>
          <w:lang w:val="en-US"/>
        </w:rPr>
      </w:pPr>
    </w:p>
    <w:p w14:paraId="493E5330" w14:textId="1511FF06" w:rsidR="00F55156" w:rsidRPr="00F55156" w:rsidRDefault="00F55156" w:rsidP="00831AAA">
      <w:pPr>
        <w:pStyle w:val="a6"/>
        <w:numPr>
          <w:ilvl w:val="1"/>
          <w:numId w:val="23"/>
        </w:numPr>
        <w:rPr>
          <w:rFonts w:ascii="Helvetica" w:hAnsi="Helvetica"/>
          <w:b/>
          <w:sz w:val="22"/>
          <w:szCs w:val="22"/>
          <w:lang w:val="en-US"/>
        </w:rPr>
      </w:pPr>
      <w:r>
        <w:rPr>
          <w:rFonts w:ascii="Helvetica" w:hAnsi="Helvetica"/>
          <w:b/>
          <w:sz w:val="22"/>
          <w:szCs w:val="22"/>
          <w:lang w:val="en-US"/>
        </w:rPr>
        <w:t>Testing</w:t>
      </w:r>
      <w:r w:rsidR="00CD25AA">
        <w:rPr>
          <w:rFonts w:ascii="Helvetica" w:hAnsi="Helvetica"/>
          <w:b/>
          <w:sz w:val="22"/>
          <w:szCs w:val="22"/>
          <w:lang w:val="en-US"/>
        </w:rPr>
        <w:t xml:space="preserve"> and Validation</w:t>
      </w:r>
    </w:p>
    <w:p w14:paraId="6494E365" w14:textId="77777777" w:rsidR="00A533FD" w:rsidRDefault="00A533FD" w:rsidP="00CD25AA">
      <w:pPr>
        <w:rPr>
          <w:rFonts w:ascii="Helvetica" w:hAnsi="Helvetica"/>
          <w:bCs/>
          <w:sz w:val="22"/>
          <w:szCs w:val="22"/>
          <w:lang w:val="en-US"/>
        </w:rPr>
      </w:pPr>
    </w:p>
    <w:p w14:paraId="517249D5" w14:textId="77777777" w:rsidR="0054413F" w:rsidRPr="0054413F" w:rsidRDefault="0054413F" w:rsidP="0054413F">
      <w:pPr>
        <w:rPr>
          <w:rFonts w:ascii="Helvetica" w:hAnsi="Helvetica"/>
          <w:bCs/>
          <w:sz w:val="22"/>
          <w:szCs w:val="22"/>
          <w:lang w:val="en-US"/>
        </w:rPr>
      </w:pPr>
      <w:r w:rsidRPr="0054413F">
        <w:rPr>
          <w:rFonts w:ascii="Helvetica" w:hAnsi="Helvetica"/>
          <w:bCs/>
          <w:sz w:val="22"/>
          <w:szCs w:val="22"/>
          <w:lang w:val="en-US"/>
        </w:rPr>
        <w:t>Several testing and validation techniques are used to guarantee DartBoard's quality and dependability. These tests emphasize functionality, compatibility, and performance to ensure that the application satisfies the necessary standards and offers a positive user experience. DartBoard's goal is to provide a robust and easy-to-use tool for code analysis and visualization in the Dart programming language. To that end, it conducts thorough testing.</w:t>
      </w:r>
    </w:p>
    <w:p w14:paraId="288747E6" w14:textId="77777777" w:rsidR="0054413F" w:rsidRPr="0054413F" w:rsidRDefault="0054413F" w:rsidP="0054413F">
      <w:pPr>
        <w:rPr>
          <w:rFonts w:ascii="Helvetica" w:hAnsi="Helvetica"/>
          <w:bCs/>
          <w:sz w:val="22"/>
          <w:szCs w:val="22"/>
          <w:lang w:val="en-US"/>
        </w:rPr>
      </w:pPr>
    </w:p>
    <w:p w14:paraId="5B4DC1E4" w14:textId="68DDFC06" w:rsidR="00F04ACA" w:rsidRDefault="0054413F" w:rsidP="0054413F">
      <w:pPr>
        <w:rPr>
          <w:rFonts w:ascii="Helvetica" w:hAnsi="Helvetica"/>
          <w:bCs/>
          <w:sz w:val="22"/>
          <w:szCs w:val="22"/>
          <w:lang w:val="en-US"/>
        </w:rPr>
      </w:pPr>
      <w:r w:rsidRPr="0054413F">
        <w:rPr>
          <w:rFonts w:ascii="Helvetica" w:hAnsi="Helvetica"/>
          <w:bCs/>
          <w:sz w:val="22"/>
          <w:szCs w:val="22"/>
          <w:lang w:val="en-US"/>
        </w:rPr>
        <w:t>This chapter concludes by highlighting the numerous facets of DartBoard's implementation, from the architectural design, major features, and testing techniques to the technological stack selection. DartBoard strives to offer a powerful and effective solution for code analysis and visualization in the Dart programming language by concentrating on these elements, making it a crucial tool for developers.</w:t>
      </w:r>
    </w:p>
    <w:p w14:paraId="38B7B869" w14:textId="77777777" w:rsidR="0054413F" w:rsidRDefault="0054413F" w:rsidP="0054413F">
      <w:pPr>
        <w:rPr>
          <w:rFonts w:ascii="Helvetica" w:hAnsi="Helvetica"/>
          <w:bCs/>
          <w:sz w:val="22"/>
          <w:szCs w:val="22"/>
          <w:lang w:val="en-US"/>
        </w:rPr>
      </w:pPr>
    </w:p>
    <w:p w14:paraId="5114220B" w14:textId="77777777" w:rsidR="00F04ACA" w:rsidRPr="00A533FD" w:rsidRDefault="00F04ACA" w:rsidP="00F04ACA">
      <w:pPr>
        <w:rPr>
          <w:rFonts w:ascii="Helvetica" w:hAnsi="Helvetica"/>
          <w:bCs/>
          <w:sz w:val="22"/>
          <w:szCs w:val="22"/>
          <w:lang w:val="en-US"/>
        </w:rPr>
      </w:pPr>
      <w:r>
        <w:rPr>
          <w:rFonts w:ascii="Helvetica" w:hAnsi="Helvetica"/>
          <w:bCs/>
          <w:sz w:val="22"/>
          <w:szCs w:val="22"/>
          <w:lang w:val="en-US"/>
        </w:rPr>
        <w:t xml:space="preserve">- </w:t>
      </w:r>
      <w:r w:rsidRPr="00A533FD">
        <w:rPr>
          <w:rFonts w:ascii="Helvetica" w:hAnsi="Helvetica"/>
          <w:bCs/>
          <w:sz w:val="22"/>
          <w:szCs w:val="22"/>
          <w:lang w:val="en-US"/>
        </w:rPr>
        <w:t>test that all files in input project folder are analyzed</w:t>
      </w:r>
    </w:p>
    <w:p w14:paraId="0C6ACE26" w14:textId="77777777" w:rsidR="00F04ACA" w:rsidRPr="00A533FD" w:rsidRDefault="00F04ACA" w:rsidP="00F04ACA">
      <w:pPr>
        <w:rPr>
          <w:rFonts w:ascii="Helvetica" w:hAnsi="Helvetica"/>
          <w:bCs/>
          <w:sz w:val="22"/>
          <w:szCs w:val="22"/>
          <w:lang w:val="en-US"/>
        </w:rPr>
      </w:pPr>
      <w:r>
        <w:rPr>
          <w:rFonts w:ascii="Helvetica" w:hAnsi="Helvetica"/>
          <w:bCs/>
          <w:sz w:val="22"/>
          <w:szCs w:val="22"/>
          <w:lang w:val="en-US"/>
        </w:rPr>
        <w:t xml:space="preserve">- </w:t>
      </w:r>
      <w:r w:rsidRPr="00A533FD">
        <w:rPr>
          <w:rFonts w:ascii="Helvetica" w:hAnsi="Helvetica"/>
          <w:bCs/>
          <w:sz w:val="22"/>
          <w:szCs w:val="22"/>
          <w:lang w:val="en-US"/>
        </w:rPr>
        <w:t>test that with classes</w:t>
      </w:r>
    </w:p>
    <w:p w14:paraId="78734C96" w14:textId="77777777" w:rsidR="00F04ACA" w:rsidRPr="00A533FD" w:rsidRDefault="00F04ACA" w:rsidP="00F04ACA">
      <w:pPr>
        <w:rPr>
          <w:rFonts w:ascii="Helvetica" w:hAnsi="Helvetica"/>
          <w:bCs/>
          <w:sz w:val="22"/>
          <w:szCs w:val="22"/>
          <w:lang w:val="en-US"/>
        </w:rPr>
      </w:pPr>
      <w:r w:rsidRPr="00A533FD">
        <w:rPr>
          <w:rFonts w:ascii="Helvetica" w:hAnsi="Helvetica"/>
          <w:bCs/>
          <w:sz w:val="22"/>
          <w:szCs w:val="22"/>
          <w:lang w:val="en-US"/>
        </w:rPr>
        <w:t>- test that with functions</w:t>
      </w:r>
    </w:p>
    <w:p w14:paraId="7A4E0CF3" w14:textId="77777777" w:rsidR="00F04ACA" w:rsidRDefault="00F04ACA" w:rsidP="00F04ACA">
      <w:pPr>
        <w:rPr>
          <w:rFonts w:ascii="Helvetica" w:hAnsi="Helvetica"/>
          <w:bCs/>
          <w:sz w:val="22"/>
          <w:szCs w:val="22"/>
          <w:lang w:val="en-US"/>
        </w:rPr>
      </w:pPr>
      <w:r w:rsidRPr="00A533FD">
        <w:rPr>
          <w:rFonts w:ascii="Helvetica" w:hAnsi="Helvetica"/>
          <w:bCs/>
          <w:sz w:val="22"/>
          <w:szCs w:val="22"/>
          <w:lang w:val="en-US"/>
        </w:rPr>
        <w:t>- test that with variables</w:t>
      </w:r>
    </w:p>
    <w:p w14:paraId="3E2E6838" w14:textId="77777777" w:rsidR="00CD25AA" w:rsidRPr="00CD25AA" w:rsidRDefault="00CD25AA" w:rsidP="00CD25AA">
      <w:pPr>
        <w:rPr>
          <w:rFonts w:ascii="Helvetica" w:hAnsi="Helvetica"/>
          <w:bCs/>
          <w:sz w:val="22"/>
          <w:szCs w:val="22"/>
          <w:lang w:val="en-US"/>
        </w:rPr>
      </w:pPr>
    </w:p>
    <w:p w14:paraId="4355C3D2" w14:textId="77777777" w:rsidR="00CD25AA" w:rsidRDefault="00CD25AA" w:rsidP="009311DA">
      <w:pPr>
        <w:rPr>
          <w:rFonts w:ascii="Helvetica" w:hAnsi="Helvetica"/>
          <w:bCs/>
          <w:sz w:val="22"/>
          <w:szCs w:val="22"/>
          <w:lang w:val="en-US"/>
        </w:rPr>
      </w:pPr>
    </w:p>
    <w:p w14:paraId="6896AFF1" w14:textId="3DDF1061" w:rsidR="00F55156" w:rsidRPr="00F11488" w:rsidRDefault="00F55156" w:rsidP="00F55156">
      <w:pPr>
        <w:pStyle w:val="a6"/>
        <w:numPr>
          <w:ilvl w:val="0"/>
          <w:numId w:val="21"/>
        </w:numPr>
        <w:rPr>
          <w:rFonts w:ascii="Helvetica" w:hAnsi="Helvetica"/>
          <w:b/>
          <w:sz w:val="28"/>
          <w:szCs w:val="28"/>
          <w:lang w:val="en-US"/>
        </w:rPr>
      </w:pPr>
      <w:r>
        <w:rPr>
          <w:rFonts w:ascii="Helvetica" w:hAnsi="Helvetica"/>
          <w:b/>
          <w:sz w:val="28"/>
          <w:szCs w:val="28"/>
          <w:lang w:val="en-US"/>
        </w:rPr>
        <w:t>Value / Purpose</w:t>
      </w:r>
    </w:p>
    <w:p w14:paraId="3F0549E5" w14:textId="77777777" w:rsidR="00F55156" w:rsidRPr="00785726" w:rsidRDefault="00F55156" w:rsidP="00F55156">
      <w:pPr>
        <w:rPr>
          <w:rFonts w:ascii="Helvetica" w:hAnsi="Helvetica"/>
          <w:b/>
          <w:sz w:val="22"/>
          <w:szCs w:val="22"/>
          <w:lang w:val="en-US"/>
        </w:rPr>
      </w:pPr>
    </w:p>
    <w:p w14:paraId="48F0B679" w14:textId="77777777" w:rsidR="00F55156" w:rsidRPr="00F55156" w:rsidRDefault="00F55156" w:rsidP="00F55156">
      <w:pPr>
        <w:rPr>
          <w:rFonts w:ascii="Helvetica" w:hAnsi="Helvetica"/>
          <w:b/>
          <w:sz w:val="22"/>
          <w:szCs w:val="22"/>
          <w:lang w:val="en-US"/>
        </w:rPr>
      </w:pPr>
      <w:r w:rsidRPr="00F55156">
        <w:rPr>
          <w:rFonts w:ascii="Helvetica" w:hAnsi="Helvetica"/>
          <w:b/>
          <w:sz w:val="22"/>
          <w:szCs w:val="22"/>
          <w:lang w:val="en-US"/>
        </w:rPr>
        <w:t>Use-cases</w:t>
      </w:r>
    </w:p>
    <w:p w14:paraId="49F8D648" w14:textId="77777777" w:rsidR="00CD25AA" w:rsidRDefault="00CD25AA" w:rsidP="00CD25AA">
      <w:pPr>
        <w:rPr>
          <w:rFonts w:ascii="Helvetica" w:hAnsi="Helvetica"/>
          <w:bCs/>
          <w:sz w:val="22"/>
          <w:szCs w:val="22"/>
          <w:lang w:val="en-US"/>
        </w:rPr>
      </w:pPr>
    </w:p>
    <w:p w14:paraId="6A416930" w14:textId="77777777" w:rsidR="00CD25AA" w:rsidRPr="009311DA" w:rsidRDefault="00CD25AA" w:rsidP="00CD25AA">
      <w:pPr>
        <w:rPr>
          <w:rFonts w:ascii="Helvetica" w:hAnsi="Helvetica"/>
          <w:bCs/>
          <w:sz w:val="22"/>
          <w:szCs w:val="22"/>
          <w:lang w:val="en-US"/>
        </w:rPr>
      </w:pPr>
      <w:r>
        <w:rPr>
          <w:rFonts w:ascii="Helvetica" w:hAnsi="Helvetica"/>
          <w:bCs/>
          <w:sz w:val="22"/>
          <w:szCs w:val="22"/>
          <w:lang w:val="en-US"/>
        </w:rPr>
        <w:t xml:space="preserve">These are </w:t>
      </w:r>
      <w:r w:rsidRPr="009311DA">
        <w:rPr>
          <w:rFonts w:ascii="Helvetica" w:hAnsi="Helvetica"/>
          <w:bCs/>
          <w:sz w:val="22"/>
          <w:szCs w:val="22"/>
          <w:lang w:val="en-US"/>
        </w:rPr>
        <w:t>some potential use-cases for the DartBoard application:</w:t>
      </w:r>
    </w:p>
    <w:p w14:paraId="6A6D38E4" w14:textId="77777777" w:rsidR="00CD25AA" w:rsidRPr="009311DA" w:rsidRDefault="00CD25AA" w:rsidP="00CD25AA">
      <w:pPr>
        <w:rPr>
          <w:rFonts w:ascii="Helvetica" w:hAnsi="Helvetica"/>
          <w:bCs/>
          <w:sz w:val="22"/>
          <w:szCs w:val="22"/>
          <w:lang w:val="en-US"/>
        </w:rPr>
      </w:pPr>
    </w:p>
    <w:p w14:paraId="7B2C7697" w14:textId="77777777" w:rsidR="00CD25AA" w:rsidRPr="009311DA" w:rsidRDefault="00CD25AA" w:rsidP="00CD25AA">
      <w:pPr>
        <w:rPr>
          <w:rFonts w:ascii="Helvetica" w:hAnsi="Helvetica"/>
          <w:bCs/>
          <w:sz w:val="22"/>
          <w:szCs w:val="22"/>
          <w:lang w:val="en-US"/>
        </w:rPr>
      </w:pPr>
      <w:r w:rsidRPr="009311DA">
        <w:rPr>
          <w:rFonts w:ascii="Helvetica" w:hAnsi="Helvetica"/>
          <w:bCs/>
          <w:sz w:val="22"/>
          <w:szCs w:val="22"/>
          <w:lang w:val="en-US"/>
        </w:rPr>
        <w:t xml:space="preserve">    Code Review: The primary use-case for DartBoard is to provide a powerful, stand-alone tool for code analysis and visualization that can be used during code review. With its syntax highlighting, ability to jump to variable and function declarations, and project tree functionality, DartBoard can help programmers to better understand complex codebases and quickly identify potential issues or bugs.</w:t>
      </w:r>
    </w:p>
    <w:p w14:paraId="73CE710B" w14:textId="77777777" w:rsidR="00CD25AA" w:rsidRPr="009311DA" w:rsidRDefault="00CD25AA" w:rsidP="00CD25AA">
      <w:pPr>
        <w:rPr>
          <w:rFonts w:ascii="Helvetica" w:hAnsi="Helvetica"/>
          <w:bCs/>
          <w:sz w:val="22"/>
          <w:szCs w:val="22"/>
          <w:lang w:val="en-US"/>
        </w:rPr>
      </w:pPr>
    </w:p>
    <w:p w14:paraId="51D3AC4E" w14:textId="77777777" w:rsidR="00CD25AA" w:rsidRPr="009311DA" w:rsidRDefault="00CD25AA" w:rsidP="00CD25AA">
      <w:pPr>
        <w:rPr>
          <w:rFonts w:ascii="Helvetica" w:hAnsi="Helvetica"/>
          <w:bCs/>
          <w:sz w:val="22"/>
          <w:szCs w:val="22"/>
          <w:lang w:val="en-US"/>
        </w:rPr>
      </w:pPr>
      <w:r w:rsidRPr="009311DA">
        <w:rPr>
          <w:rFonts w:ascii="Helvetica" w:hAnsi="Helvetica"/>
          <w:bCs/>
          <w:sz w:val="22"/>
          <w:szCs w:val="22"/>
          <w:lang w:val="en-US"/>
        </w:rPr>
        <w:t xml:space="preserve">    Project Collaboration: Another use-case for DartBoard is to facilitate collaboration among team members working on the same project. With its ability to generate an HTML document that can be shared easily with other team members, DartBoard can help to ensure that all members of the team have a clear understanding of the project's codebase and can work together effectively.</w:t>
      </w:r>
    </w:p>
    <w:p w14:paraId="4086092C" w14:textId="77777777" w:rsidR="00CD25AA" w:rsidRPr="009311DA" w:rsidRDefault="00CD25AA" w:rsidP="00CD25AA">
      <w:pPr>
        <w:rPr>
          <w:rFonts w:ascii="Helvetica" w:hAnsi="Helvetica"/>
          <w:bCs/>
          <w:sz w:val="22"/>
          <w:szCs w:val="22"/>
          <w:lang w:val="en-US"/>
        </w:rPr>
      </w:pPr>
    </w:p>
    <w:p w14:paraId="711AB8D8" w14:textId="77777777" w:rsidR="00CD25AA" w:rsidRPr="009311DA" w:rsidRDefault="00CD25AA" w:rsidP="00CD25AA">
      <w:pPr>
        <w:rPr>
          <w:rFonts w:ascii="Helvetica" w:hAnsi="Helvetica"/>
          <w:bCs/>
          <w:sz w:val="22"/>
          <w:szCs w:val="22"/>
          <w:lang w:val="en-US"/>
        </w:rPr>
      </w:pPr>
      <w:r w:rsidRPr="009311DA">
        <w:rPr>
          <w:rFonts w:ascii="Helvetica" w:hAnsi="Helvetica"/>
          <w:bCs/>
          <w:sz w:val="22"/>
          <w:szCs w:val="22"/>
          <w:lang w:val="en-US"/>
        </w:rPr>
        <w:t xml:space="preserve">    Debugging: DartBoard can also be used as a debugging tool, with its ability to highlight syntax and show documentation on cursor hover helping to identify issues more quickly. By collapsing block scopes and providing a clear project tree, DartBoard can help to narrow down the source of errors and make debugging faster and more efficient.</w:t>
      </w:r>
    </w:p>
    <w:p w14:paraId="29322AD6" w14:textId="77777777" w:rsidR="00CD25AA" w:rsidRPr="009311DA" w:rsidRDefault="00CD25AA" w:rsidP="00CD25AA">
      <w:pPr>
        <w:rPr>
          <w:rFonts w:ascii="Helvetica" w:hAnsi="Helvetica"/>
          <w:bCs/>
          <w:sz w:val="22"/>
          <w:szCs w:val="22"/>
          <w:lang w:val="en-US"/>
        </w:rPr>
      </w:pPr>
    </w:p>
    <w:p w14:paraId="04A20AAB" w14:textId="77777777" w:rsidR="00CD25AA" w:rsidRPr="009311DA" w:rsidRDefault="00CD25AA" w:rsidP="00CD25AA">
      <w:pPr>
        <w:rPr>
          <w:rFonts w:ascii="Helvetica" w:hAnsi="Helvetica"/>
          <w:bCs/>
          <w:sz w:val="22"/>
          <w:szCs w:val="22"/>
          <w:lang w:val="en-US"/>
        </w:rPr>
      </w:pPr>
      <w:r w:rsidRPr="009311DA">
        <w:rPr>
          <w:rFonts w:ascii="Helvetica" w:hAnsi="Helvetica"/>
          <w:bCs/>
          <w:sz w:val="22"/>
          <w:szCs w:val="22"/>
          <w:lang w:val="en-US"/>
        </w:rPr>
        <w:t xml:space="preserve">    Documentation: DartBoard can be used as a tool to generate documentation for a project, with its ability to visualize the dependency graph and inheritance tree providing a clear overview of the project's structure. The ability to generate an HTML document that can be easily shared </w:t>
      </w:r>
      <w:r w:rsidRPr="009311DA">
        <w:rPr>
          <w:rFonts w:ascii="Helvetica" w:hAnsi="Helvetica"/>
          <w:bCs/>
          <w:sz w:val="22"/>
          <w:szCs w:val="22"/>
          <w:lang w:val="en-US"/>
        </w:rPr>
        <w:lastRenderedPageBreak/>
        <w:t>also makes it a convenient way to create project documentation that can be accessed by others.</w:t>
      </w:r>
    </w:p>
    <w:p w14:paraId="577FFB11" w14:textId="77777777" w:rsidR="00CD25AA" w:rsidRPr="009311DA" w:rsidRDefault="00CD25AA" w:rsidP="00CD25AA">
      <w:pPr>
        <w:rPr>
          <w:rFonts w:ascii="Helvetica" w:hAnsi="Helvetica"/>
          <w:bCs/>
          <w:sz w:val="22"/>
          <w:szCs w:val="22"/>
          <w:lang w:val="en-US"/>
        </w:rPr>
      </w:pPr>
    </w:p>
    <w:p w14:paraId="63CF96D0" w14:textId="77777777" w:rsidR="00CD25AA" w:rsidRDefault="00CD25AA" w:rsidP="00CD25AA">
      <w:pPr>
        <w:rPr>
          <w:rFonts w:ascii="Helvetica" w:hAnsi="Helvetica"/>
          <w:bCs/>
          <w:sz w:val="22"/>
          <w:szCs w:val="22"/>
          <w:lang w:val="en-US"/>
        </w:rPr>
      </w:pPr>
      <w:r w:rsidRPr="009311DA">
        <w:rPr>
          <w:rFonts w:ascii="Helvetica" w:hAnsi="Helvetica"/>
          <w:bCs/>
          <w:sz w:val="22"/>
          <w:szCs w:val="22"/>
          <w:lang w:val="en-US"/>
        </w:rPr>
        <w:t xml:space="preserve">    Continuous Integration/Deployment: DartBoard can be integrated with continuous integration/deployment pipelines, such as Github Actions, to automatically generate the HTML alongside documentation pipelines, linters, testers, builders, and other tools. This use-case can help to ensure that the code is always analyzed and up-to-date, and any issues or bugs are quickly identified and resolved.</w:t>
      </w:r>
    </w:p>
    <w:p w14:paraId="45C695EC" w14:textId="77777777" w:rsidR="00F11488" w:rsidRDefault="00F11488">
      <w:pPr>
        <w:rPr>
          <w:rFonts w:ascii="Helvetica" w:hAnsi="Helvetica"/>
          <w:b/>
          <w:sz w:val="28"/>
          <w:szCs w:val="28"/>
          <w:lang w:val="en-US"/>
        </w:rPr>
      </w:pPr>
      <w:r>
        <w:rPr>
          <w:rFonts w:ascii="Helvetica" w:hAnsi="Helvetica"/>
          <w:b/>
          <w:sz w:val="28"/>
          <w:szCs w:val="28"/>
          <w:lang w:val="en-US"/>
        </w:rPr>
        <w:br w:type="page"/>
      </w:r>
    </w:p>
    <w:p w14:paraId="47CE7734" w14:textId="109F2E79" w:rsidR="00692FF9" w:rsidRPr="00F11488" w:rsidRDefault="00692FF9" w:rsidP="00692FF9">
      <w:pPr>
        <w:rPr>
          <w:ins w:id="0" w:author="Ruslan Saduov" w:date="2022-11-27T15:51:00Z"/>
          <w:rFonts w:ascii="Helvetica" w:hAnsi="Helvetica"/>
          <w:bCs/>
          <w:lang w:val="en-US"/>
        </w:rPr>
      </w:pPr>
      <w:r w:rsidRPr="00F11488">
        <w:rPr>
          <w:rFonts w:ascii="Helvetica" w:hAnsi="Helvetica"/>
          <w:b/>
          <w:sz w:val="28"/>
          <w:szCs w:val="28"/>
          <w:lang w:val="en-US"/>
        </w:rPr>
        <w:lastRenderedPageBreak/>
        <w:t xml:space="preserve">Bibliography: </w:t>
      </w:r>
    </w:p>
    <w:p w14:paraId="14A3CB9E" w14:textId="667D1B8F" w:rsidR="008D69C3" w:rsidRPr="00F11488" w:rsidRDefault="008D69C3">
      <w:pPr>
        <w:rPr>
          <w:rFonts w:ascii="Helvetica" w:hAnsi="Helvetica"/>
          <w:sz w:val="22"/>
          <w:szCs w:val="22"/>
          <w:lang w:val="en-US"/>
        </w:rPr>
      </w:pPr>
    </w:p>
    <w:p w14:paraId="6897186F" w14:textId="07915237" w:rsidR="00692FF9" w:rsidRDefault="00692FF9">
      <w:pPr>
        <w:rPr>
          <w:rFonts w:ascii="Helvetica" w:hAnsi="Helvetica"/>
          <w:sz w:val="22"/>
          <w:szCs w:val="22"/>
          <w:lang w:val="en-US"/>
        </w:rPr>
      </w:pPr>
      <w:r w:rsidRPr="00F11488">
        <w:rPr>
          <w:rFonts w:ascii="Helvetica" w:hAnsi="Helvetica"/>
          <w:noProof/>
        </w:rPr>
        <w:drawing>
          <wp:inline distT="0" distB="0" distL="0" distR="0" wp14:anchorId="6D0BAD11" wp14:editId="4CC34650">
            <wp:extent cx="5940425" cy="8174355"/>
            <wp:effectExtent l="0" t="0" r="3175" b="4445"/>
            <wp:docPr id="1041" name="Picture 1041"/>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46"/>
                    <a:stretch>
                      <a:fillRect/>
                    </a:stretch>
                  </pic:blipFill>
                  <pic:spPr>
                    <a:xfrm>
                      <a:off x="0" y="0"/>
                      <a:ext cx="5940425" cy="8174355"/>
                    </a:xfrm>
                    <a:prstGeom prst="rect">
                      <a:avLst/>
                    </a:prstGeom>
                  </pic:spPr>
                </pic:pic>
              </a:graphicData>
            </a:graphic>
          </wp:inline>
        </w:drawing>
      </w:r>
    </w:p>
    <w:p w14:paraId="2D607036" w14:textId="75C3B7BB" w:rsidR="00341201" w:rsidRDefault="007F6C80">
      <w:pPr>
        <w:rPr>
          <w:rFonts w:ascii="Helvetica" w:hAnsi="Helvetica"/>
          <w:sz w:val="22"/>
          <w:szCs w:val="22"/>
          <w:lang w:val="en-US"/>
        </w:rPr>
      </w:pPr>
      <w:r w:rsidRPr="007F6C80">
        <w:rPr>
          <w:rFonts w:ascii="Helvetica" w:hAnsi="Helvetica"/>
          <w:sz w:val="22"/>
          <w:szCs w:val="22"/>
          <w:lang w:val="en-US"/>
        </w:rPr>
        <w:t>[16] D. Hovemeyer and W. Pugh, "Finding bugs is easy," in Companion of the 19th Annual ACM SIGPLAN Conference on Object-Oriented Programming Systems, Languages, and Applications (OOPSLA '04), Vancouver, BC, Canada, Oct. 2004, pp. 132-136. doi: 10.1145/1028664.1028706</w:t>
      </w:r>
    </w:p>
    <w:p w14:paraId="20D2AC1F" w14:textId="77777777" w:rsidR="00106233" w:rsidRDefault="00106233" w:rsidP="00106233">
      <w:pPr>
        <w:rPr>
          <w:rFonts w:ascii="Helvetica" w:hAnsi="Helvetica"/>
          <w:sz w:val="22"/>
          <w:szCs w:val="22"/>
          <w:lang w:val="en-US"/>
        </w:rPr>
      </w:pPr>
      <w:r w:rsidRPr="00106233">
        <w:rPr>
          <w:rFonts w:ascii="Helvetica" w:hAnsi="Helvetica"/>
          <w:sz w:val="22"/>
          <w:szCs w:val="22"/>
          <w:lang w:val="en-US"/>
        </w:rPr>
        <w:lastRenderedPageBreak/>
        <w:t>[17] W. De Pauw, D. Lorenz, J. Vlissides, and M. Wegman, "Execution Patterns in Object-Oriented Visualization," in Conference on Object-Oriented Technologies and Systems (COOTS), 1998, pp. 219-234.</w:t>
      </w:r>
    </w:p>
    <w:p w14:paraId="5E2E9D15" w14:textId="77777777" w:rsidR="0038259B" w:rsidRPr="00106233" w:rsidRDefault="0038259B" w:rsidP="00106233">
      <w:pPr>
        <w:rPr>
          <w:rFonts w:ascii="Helvetica" w:hAnsi="Helvetica"/>
          <w:sz w:val="22"/>
          <w:szCs w:val="22"/>
          <w:lang w:val="en-US"/>
        </w:rPr>
      </w:pPr>
    </w:p>
    <w:p w14:paraId="3E7FA843" w14:textId="3CBC3116" w:rsidR="00791415" w:rsidRDefault="00106233" w:rsidP="00106233">
      <w:pPr>
        <w:rPr>
          <w:rFonts w:ascii="Helvetica" w:hAnsi="Helvetica"/>
          <w:sz w:val="22"/>
          <w:szCs w:val="22"/>
          <w:lang w:val="en-US"/>
        </w:rPr>
      </w:pPr>
      <w:r w:rsidRPr="00106233">
        <w:rPr>
          <w:rFonts w:ascii="Helvetica" w:hAnsi="Helvetica"/>
          <w:sz w:val="22"/>
          <w:szCs w:val="22"/>
          <w:lang w:val="en-US"/>
        </w:rPr>
        <w:t>[18] T. Ball and S. Eick, "Software Visualization in the Large," IEEE Computer, vol. 29, no. 4, pp. 33-43, 1996.</w:t>
      </w:r>
    </w:p>
    <w:p w14:paraId="1AAFD902" w14:textId="77777777" w:rsidR="006274FA" w:rsidRDefault="006274FA" w:rsidP="00106233">
      <w:pPr>
        <w:rPr>
          <w:rFonts w:ascii="Helvetica" w:hAnsi="Helvetica"/>
          <w:sz w:val="22"/>
          <w:szCs w:val="22"/>
          <w:lang w:val="en-US"/>
        </w:rPr>
      </w:pPr>
    </w:p>
    <w:p w14:paraId="782C5B52" w14:textId="77777777" w:rsidR="006274FA" w:rsidRPr="006274FA" w:rsidRDefault="006274FA" w:rsidP="006274FA">
      <w:pPr>
        <w:rPr>
          <w:rFonts w:ascii="Helvetica" w:hAnsi="Helvetica"/>
          <w:sz w:val="22"/>
          <w:szCs w:val="22"/>
          <w:lang w:val="en-US"/>
        </w:rPr>
      </w:pPr>
      <w:r w:rsidRPr="006274FA">
        <w:rPr>
          <w:rFonts w:ascii="Helvetica" w:hAnsi="Helvetica"/>
          <w:sz w:val="22"/>
          <w:szCs w:val="22"/>
          <w:lang w:val="en-US"/>
        </w:rPr>
        <w:t>[19] T. Berners-Lee, "HTML: A Representation of Textual Information and MetaInformation for Retrieval and Interchange," World Wide Web Consortium (W3C), 1995.</w:t>
      </w:r>
    </w:p>
    <w:p w14:paraId="58B8497B" w14:textId="77777777" w:rsidR="006274FA" w:rsidRPr="006274FA" w:rsidRDefault="006274FA" w:rsidP="006274FA">
      <w:pPr>
        <w:rPr>
          <w:rFonts w:ascii="Helvetica" w:hAnsi="Helvetica"/>
          <w:sz w:val="22"/>
          <w:szCs w:val="22"/>
          <w:lang w:val="en-US"/>
        </w:rPr>
      </w:pPr>
    </w:p>
    <w:p w14:paraId="30E7D4B8" w14:textId="77777777" w:rsidR="006274FA" w:rsidRPr="006274FA" w:rsidRDefault="006274FA" w:rsidP="006274FA">
      <w:pPr>
        <w:rPr>
          <w:rFonts w:ascii="Helvetica" w:hAnsi="Helvetica"/>
          <w:sz w:val="22"/>
          <w:szCs w:val="22"/>
          <w:lang w:val="en-US"/>
        </w:rPr>
      </w:pPr>
      <w:r w:rsidRPr="006274FA">
        <w:rPr>
          <w:rFonts w:ascii="Helvetica" w:hAnsi="Helvetica"/>
          <w:sz w:val="22"/>
          <w:szCs w:val="22"/>
          <w:lang w:val="en-US"/>
        </w:rPr>
        <w:t>[20] D. Raggett, A. Le Hors, and I. Jacobs, "HTML 4.01 Specification," World Wide Web Consortium (W3C), 1999.</w:t>
      </w:r>
    </w:p>
    <w:p w14:paraId="48D852F0" w14:textId="77777777" w:rsidR="006274FA" w:rsidRPr="006274FA" w:rsidRDefault="006274FA" w:rsidP="006274FA">
      <w:pPr>
        <w:rPr>
          <w:rFonts w:ascii="Helvetica" w:hAnsi="Helvetica"/>
          <w:sz w:val="22"/>
          <w:szCs w:val="22"/>
          <w:lang w:val="en-US"/>
        </w:rPr>
      </w:pPr>
    </w:p>
    <w:p w14:paraId="2DF28E97" w14:textId="77777777" w:rsidR="006274FA" w:rsidRPr="006274FA" w:rsidRDefault="006274FA" w:rsidP="006274FA">
      <w:pPr>
        <w:rPr>
          <w:rFonts w:ascii="Helvetica" w:hAnsi="Helvetica"/>
          <w:sz w:val="22"/>
          <w:szCs w:val="22"/>
          <w:lang w:val="en-US"/>
        </w:rPr>
      </w:pPr>
      <w:r w:rsidRPr="006274FA">
        <w:rPr>
          <w:rFonts w:ascii="Helvetica" w:hAnsi="Helvetica"/>
          <w:sz w:val="22"/>
          <w:szCs w:val="22"/>
          <w:lang w:val="en-US"/>
        </w:rPr>
        <w:t>[21] D. Flanagan, JavaScript: The Definitive Guide, O'Reilly Media, 2020.</w:t>
      </w:r>
    </w:p>
    <w:p w14:paraId="4D5502AF" w14:textId="77777777" w:rsidR="006274FA" w:rsidRPr="006274FA" w:rsidRDefault="006274FA" w:rsidP="006274FA">
      <w:pPr>
        <w:rPr>
          <w:rFonts w:ascii="Helvetica" w:hAnsi="Helvetica"/>
          <w:sz w:val="22"/>
          <w:szCs w:val="22"/>
          <w:lang w:val="en-US"/>
        </w:rPr>
      </w:pPr>
    </w:p>
    <w:p w14:paraId="5154C685" w14:textId="77777777" w:rsidR="006274FA" w:rsidRPr="006274FA" w:rsidRDefault="006274FA" w:rsidP="006274FA">
      <w:pPr>
        <w:rPr>
          <w:rFonts w:ascii="Helvetica" w:hAnsi="Helvetica"/>
          <w:sz w:val="22"/>
          <w:szCs w:val="22"/>
          <w:lang w:val="en-US"/>
        </w:rPr>
      </w:pPr>
      <w:r w:rsidRPr="006274FA">
        <w:rPr>
          <w:rFonts w:ascii="Helvetica" w:hAnsi="Helvetica"/>
          <w:sz w:val="22"/>
          <w:szCs w:val="22"/>
          <w:lang w:val="en-US"/>
        </w:rPr>
        <w:t>[22] D. Crockford, HTML5: Up and Running, O'Reilly Media, 2010.</w:t>
      </w:r>
    </w:p>
    <w:p w14:paraId="3C50B914" w14:textId="77777777" w:rsidR="006274FA" w:rsidRPr="006274FA" w:rsidRDefault="006274FA" w:rsidP="006274FA">
      <w:pPr>
        <w:rPr>
          <w:rFonts w:ascii="Helvetica" w:hAnsi="Helvetica"/>
          <w:sz w:val="22"/>
          <w:szCs w:val="22"/>
          <w:lang w:val="en-US"/>
        </w:rPr>
      </w:pPr>
    </w:p>
    <w:p w14:paraId="3D8D0399" w14:textId="7FD90928" w:rsidR="000304C1" w:rsidRPr="000304C1" w:rsidRDefault="006274FA" w:rsidP="006274FA">
      <w:pPr>
        <w:rPr>
          <w:rFonts w:ascii="Helvetica" w:hAnsi="Helvetica"/>
          <w:sz w:val="22"/>
          <w:szCs w:val="22"/>
          <w:lang w:val="en-US"/>
        </w:rPr>
      </w:pPr>
      <w:r w:rsidRPr="006274FA">
        <w:rPr>
          <w:rFonts w:ascii="Helvetica" w:hAnsi="Helvetica"/>
          <w:sz w:val="22"/>
          <w:szCs w:val="22"/>
          <w:lang w:val="en-US"/>
        </w:rPr>
        <w:t>[23] I. Hickson, "HTML Living Standard," Web Hypertext Application Technology Working Group (WHATWG), 2021.</w:t>
      </w:r>
    </w:p>
    <w:p w14:paraId="65CFC924" w14:textId="77777777" w:rsidR="000304C1" w:rsidRDefault="000304C1" w:rsidP="000304C1">
      <w:pPr>
        <w:rPr>
          <w:rFonts w:ascii="Helvetica" w:hAnsi="Helvetica"/>
          <w:sz w:val="22"/>
          <w:szCs w:val="22"/>
          <w:lang w:val="en-US"/>
        </w:rPr>
      </w:pPr>
    </w:p>
    <w:p w14:paraId="2EBDC613" w14:textId="77777777" w:rsidR="005974DE" w:rsidRPr="005974DE" w:rsidRDefault="005974DE" w:rsidP="005974DE">
      <w:pPr>
        <w:rPr>
          <w:rFonts w:ascii="Helvetica" w:hAnsi="Helvetica"/>
          <w:sz w:val="22"/>
          <w:szCs w:val="22"/>
          <w:lang w:val="en-US"/>
        </w:rPr>
      </w:pPr>
      <w:r w:rsidRPr="005974DE">
        <w:rPr>
          <w:rFonts w:ascii="Helvetica" w:hAnsi="Helvetica"/>
          <w:sz w:val="22"/>
          <w:szCs w:val="22"/>
          <w:lang w:val="en-US"/>
        </w:rPr>
        <w:t>[24] Flutter, "Flutter packages," pub.dev, [Online]. Available: https://pub.dev/flutter/packages. [Accessed March 23, 2023].</w:t>
      </w:r>
    </w:p>
    <w:p w14:paraId="41648013" w14:textId="77777777" w:rsidR="005974DE" w:rsidRPr="005974DE" w:rsidRDefault="005974DE" w:rsidP="005974DE">
      <w:pPr>
        <w:rPr>
          <w:rFonts w:ascii="Helvetica" w:hAnsi="Helvetica"/>
          <w:sz w:val="22"/>
          <w:szCs w:val="22"/>
          <w:lang w:val="en-US"/>
        </w:rPr>
      </w:pPr>
    </w:p>
    <w:p w14:paraId="47922315" w14:textId="77777777" w:rsidR="005974DE" w:rsidRPr="005974DE" w:rsidRDefault="005974DE" w:rsidP="005974DE">
      <w:pPr>
        <w:rPr>
          <w:rFonts w:ascii="Helvetica" w:hAnsi="Helvetica"/>
          <w:sz w:val="22"/>
          <w:szCs w:val="22"/>
          <w:lang w:val="en-US"/>
        </w:rPr>
      </w:pPr>
      <w:r w:rsidRPr="005974DE">
        <w:rPr>
          <w:rFonts w:ascii="Helvetica" w:hAnsi="Helvetica"/>
          <w:sz w:val="22"/>
          <w:szCs w:val="22"/>
          <w:lang w:val="en-US"/>
        </w:rPr>
        <w:t>[25] Google, "json_serializable," pub.dev, [Online]. Available: https://pub.dev/packages/json_serializable. [Accessed March 23, 2023].</w:t>
      </w:r>
    </w:p>
    <w:p w14:paraId="4C58AFB9" w14:textId="77777777" w:rsidR="005974DE" w:rsidRPr="005974DE" w:rsidRDefault="005974DE" w:rsidP="005974DE">
      <w:pPr>
        <w:rPr>
          <w:rFonts w:ascii="Helvetica" w:hAnsi="Helvetica"/>
          <w:sz w:val="22"/>
          <w:szCs w:val="22"/>
          <w:lang w:val="en-US"/>
        </w:rPr>
      </w:pPr>
    </w:p>
    <w:p w14:paraId="065535FC" w14:textId="015A36E9" w:rsidR="005974DE" w:rsidRDefault="005974DE" w:rsidP="005974DE">
      <w:pPr>
        <w:rPr>
          <w:rFonts w:ascii="Helvetica" w:hAnsi="Helvetica"/>
          <w:sz w:val="22"/>
          <w:szCs w:val="22"/>
          <w:lang w:val="en-US"/>
        </w:rPr>
      </w:pPr>
      <w:r w:rsidRPr="005974DE">
        <w:rPr>
          <w:rFonts w:ascii="Helvetica" w:hAnsi="Helvetica"/>
          <w:sz w:val="22"/>
          <w:szCs w:val="22"/>
          <w:lang w:val="en-US"/>
        </w:rPr>
        <w:t>[26] R. Nicoletti, "Freezed," pub.dev, [Online]. Available: https://pub.dev/packages/freezed. [Accessed March 23, 2023].</w:t>
      </w:r>
    </w:p>
    <w:p w14:paraId="7A302F9A" w14:textId="77777777" w:rsidR="00380A2B" w:rsidRDefault="00380A2B" w:rsidP="005974DE">
      <w:pPr>
        <w:rPr>
          <w:rFonts w:ascii="Helvetica" w:hAnsi="Helvetica"/>
          <w:sz w:val="22"/>
          <w:szCs w:val="22"/>
          <w:lang w:val="en-US"/>
        </w:rPr>
      </w:pPr>
    </w:p>
    <w:p w14:paraId="6700DF4A" w14:textId="0529232A" w:rsidR="00380A2B" w:rsidRPr="000304C1" w:rsidRDefault="00380A2B" w:rsidP="005974DE">
      <w:pPr>
        <w:rPr>
          <w:rFonts w:ascii="Helvetica" w:hAnsi="Helvetica"/>
          <w:sz w:val="22"/>
          <w:szCs w:val="22"/>
          <w:lang w:val="en-US"/>
        </w:rPr>
      </w:pPr>
      <w:r>
        <w:rPr>
          <w:rFonts w:ascii="Helvetica" w:hAnsi="Helvetica"/>
          <w:sz w:val="22"/>
          <w:szCs w:val="22"/>
          <w:lang w:val="en-US"/>
        </w:rPr>
        <w:t xml:space="preserve">[27] </w:t>
      </w:r>
      <w:r w:rsidRPr="00380A2B">
        <w:rPr>
          <w:rFonts w:ascii="Helvetica" w:hAnsi="Helvetica"/>
          <w:sz w:val="22"/>
          <w:szCs w:val="22"/>
          <w:lang w:val="en-US"/>
        </w:rPr>
        <w:t>Foley, J. D., Van Dam, A., Feiner, S. K., &amp; Hughes, J. F. (1996). Computer Graphics: Principles and Practice (2nd ed.). Addison-Wesley. ISBN 0-201-84840-6.</w:t>
      </w:r>
    </w:p>
    <w:p w14:paraId="0073EA12" w14:textId="0F7C297A" w:rsidR="00791415" w:rsidRDefault="00791415">
      <w:pPr>
        <w:rPr>
          <w:rFonts w:ascii="Helvetica" w:hAnsi="Helvetica"/>
          <w:b/>
          <w:bCs/>
          <w:sz w:val="28"/>
          <w:szCs w:val="28"/>
          <w:lang w:val="en-US"/>
        </w:rPr>
      </w:pPr>
    </w:p>
    <w:p w14:paraId="6FF49CC5" w14:textId="77777777" w:rsidR="00380A2B" w:rsidRDefault="00380A2B">
      <w:pPr>
        <w:rPr>
          <w:rFonts w:ascii="Helvetica" w:hAnsi="Helvetica"/>
          <w:b/>
          <w:bCs/>
          <w:sz w:val="28"/>
          <w:szCs w:val="28"/>
          <w:lang w:val="en-US"/>
        </w:rPr>
      </w:pPr>
    </w:p>
    <w:p w14:paraId="6DEEB798" w14:textId="4DD6B61E" w:rsidR="00380A2B" w:rsidRDefault="00380A2B">
      <w:pPr>
        <w:rPr>
          <w:rFonts w:ascii="Helvetica" w:hAnsi="Helvetica"/>
          <w:b/>
          <w:bCs/>
          <w:sz w:val="28"/>
          <w:szCs w:val="28"/>
          <w:lang w:val="en-US"/>
        </w:rPr>
      </w:pPr>
    </w:p>
    <w:p w14:paraId="59FE9FB5" w14:textId="77777777" w:rsidR="00380A2B" w:rsidRPr="00F11488" w:rsidRDefault="00380A2B">
      <w:pPr>
        <w:rPr>
          <w:rFonts w:ascii="Helvetica" w:hAnsi="Helvetica"/>
          <w:b/>
          <w:bCs/>
          <w:sz w:val="28"/>
          <w:szCs w:val="28"/>
          <w:lang w:val="en-US"/>
        </w:rPr>
      </w:pPr>
    </w:p>
    <w:p w14:paraId="2BA27F7F" w14:textId="6649E9BF" w:rsidR="00DF6842" w:rsidRPr="00F11488" w:rsidRDefault="00DF6842" w:rsidP="003C0E89">
      <w:pPr>
        <w:rPr>
          <w:rFonts w:ascii="Helvetica" w:hAnsi="Helvetica"/>
          <w:b/>
          <w:bCs/>
          <w:sz w:val="28"/>
          <w:szCs w:val="28"/>
          <w:lang w:val="en-US"/>
        </w:rPr>
      </w:pPr>
      <w:r w:rsidRPr="00F11488">
        <w:rPr>
          <w:rFonts w:ascii="Helvetica" w:hAnsi="Helvetica"/>
          <w:b/>
          <w:bCs/>
          <w:sz w:val="28"/>
          <w:szCs w:val="28"/>
          <w:lang w:val="en-US"/>
        </w:rPr>
        <w:t>Code</w:t>
      </w:r>
    </w:p>
    <w:p w14:paraId="7A7CAE0A" w14:textId="77777777" w:rsidR="00DF6842" w:rsidRPr="00F11488" w:rsidRDefault="00DF6842" w:rsidP="003C0E89">
      <w:pPr>
        <w:rPr>
          <w:rFonts w:ascii="Helvetica" w:hAnsi="Helvetica"/>
          <w:sz w:val="22"/>
          <w:szCs w:val="22"/>
          <w:lang w:val="en-US"/>
        </w:rPr>
      </w:pPr>
      <w:r w:rsidRPr="00F11488">
        <w:rPr>
          <w:rFonts w:ascii="Helvetica" w:hAnsi="Helvetica"/>
          <w:sz w:val="22"/>
          <w:szCs w:val="22"/>
          <w:lang w:val="en-US"/>
        </w:rPr>
        <w:t>Latest prototype available at:</w:t>
      </w:r>
    </w:p>
    <w:p w14:paraId="3C994198" w14:textId="528FBA53" w:rsidR="00DF6842" w:rsidRDefault="00000000" w:rsidP="003C0E89">
      <w:pPr>
        <w:rPr>
          <w:rFonts w:ascii="Helvetica" w:hAnsi="Helvetica"/>
          <w:sz w:val="22"/>
          <w:szCs w:val="22"/>
          <w:lang w:val="en-US"/>
        </w:rPr>
      </w:pPr>
      <w:hyperlink r:id="rId47" w:history="1">
        <w:r w:rsidR="00836B39" w:rsidRPr="006150BD">
          <w:rPr>
            <w:rStyle w:val="a3"/>
            <w:rFonts w:ascii="Helvetica" w:hAnsi="Helvetica"/>
            <w:sz w:val="22"/>
            <w:szCs w:val="22"/>
            <w:lang w:val="en-US"/>
          </w:rPr>
          <w:t>https://github.com/al1ych/dart-code-visualization</w:t>
        </w:r>
      </w:hyperlink>
    </w:p>
    <w:p w14:paraId="70B94ACB" w14:textId="77777777" w:rsidR="00836B39" w:rsidRDefault="00836B39" w:rsidP="003C0E89">
      <w:pPr>
        <w:rPr>
          <w:rFonts w:ascii="Helvetica" w:hAnsi="Helvetica"/>
          <w:sz w:val="22"/>
          <w:szCs w:val="22"/>
          <w:lang w:val="en-US"/>
        </w:rPr>
      </w:pPr>
    </w:p>
    <w:p w14:paraId="30AE4831" w14:textId="027C6E46" w:rsidR="00836B39" w:rsidRDefault="00836B39" w:rsidP="003C0E89">
      <w:pPr>
        <w:rPr>
          <w:rFonts w:ascii="Helvetica" w:hAnsi="Helvetica"/>
          <w:sz w:val="22"/>
          <w:szCs w:val="22"/>
          <w:lang w:val="en-US"/>
        </w:rPr>
      </w:pPr>
      <w:r w:rsidRPr="00836B39">
        <w:rPr>
          <w:rFonts w:ascii="Helvetica" w:hAnsi="Helvetica"/>
          <w:noProof/>
          <w:sz w:val="22"/>
          <w:szCs w:val="22"/>
          <w:lang w:val="en-US"/>
        </w:rPr>
        <w:lastRenderedPageBreak/>
        <w:drawing>
          <wp:inline distT="0" distB="0" distL="0" distR="0" wp14:anchorId="7A9F1B23" wp14:editId="03B7519C">
            <wp:extent cx="5940425" cy="4378960"/>
            <wp:effectExtent l="0" t="0" r="317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378960"/>
                    </a:xfrm>
                    <a:prstGeom prst="rect">
                      <a:avLst/>
                    </a:prstGeom>
                  </pic:spPr>
                </pic:pic>
              </a:graphicData>
            </a:graphic>
          </wp:inline>
        </w:drawing>
      </w:r>
    </w:p>
    <w:p w14:paraId="6C4F892A" w14:textId="66C9E564" w:rsidR="00970189" w:rsidRPr="00F11488" w:rsidRDefault="00970189" w:rsidP="003C0E89">
      <w:pPr>
        <w:rPr>
          <w:rFonts w:ascii="Helvetica" w:hAnsi="Helvetica"/>
          <w:sz w:val="22"/>
          <w:szCs w:val="22"/>
          <w:lang w:val="en-US"/>
        </w:rPr>
      </w:pPr>
      <w:r w:rsidRPr="00970189">
        <w:rPr>
          <w:rFonts w:ascii="Helvetica" w:hAnsi="Helvetica"/>
          <w:noProof/>
          <w:sz w:val="22"/>
          <w:szCs w:val="22"/>
          <w:lang w:val="en-US"/>
        </w:rPr>
        <w:drawing>
          <wp:inline distT="0" distB="0" distL="0" distR="0" wp14:anchorId="6A721567" wp14:editId="568E4DE9">
            <wp:extent cx="5940425" cy="40773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4077335"/>
                    </a:xfrm>
                    <a:prstGeom prst="rect">
                      <a:avLst/>
                    </a:prstGeom>
                  </pic:spPr>
                </pic:pic>
              </a:graphicData>
            </a:graphic>
          </wp:inline>
        </w:drawing>
      </w:r>
    </w:p>
    <w:sectPr w:rsidR="00970189" w:rsidRPr="00F1148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909F3B" w14:textId="77777777" w:rsidR="00393394" w:rsidRDefault="00393394" w:rsidP="00692FF9">
      <w:r>
        <w:separator/>
      </w:r>
    </w:p>
  </w:endnote>
  <w:endnote w:type="continuationSeparator" w:id="0">
    <w:p w14:paraId="633C89D2" w14:textId="77777777" w:rsidR="00393394" w:rsidRDefault="00393394" w:rsidP="00692F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D351B" w14:textId="77777777" w:rsidR="00393394" w:rsidRDefault="00393394" w:rsidP="00692FF9">
      <w:r>
        <w:separator/>
      </w:r>
    </w:p>
  </w:footnote>
  <w:footnote w:type="continuationSeparator" w:id="0">
    <w:p w14:paraId="6D55662F" w14:textId="77777777" w:rsidR="00393394" w:rsidRDefault="00393394" w:rsidP="00692F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52148"/>
    <w:multiLevelType w:val="hybridMultilevel"/>
    <w:tmpl w:val="CF30E920"/>
    <w:lvl w:ilvl="0" w:tplc="5DAE4D8E">
      <w:start w:val="1"/>
      <w:numFmt w:val="bullet"/>
      <w:lvlText w:val="-"/>
      <w:lvlJc w:val="left"/>
      <w:pPr>
        <w:ind w:left="1060" w:hanging="360"/>
      </w:pPr>
      <w:rPr>
        <w:rFonts w:ascii="Calibri" w:eastAsiaTheme="minorHAnsi" w:hAnsi="Calibri" w:cs="Calibri" w:hint="default"/>
      </w:rPr>
    </w:lvl>
    <w:lvl w:ilvl="1" w:tplc="04190003" w:tentative="1">
      <w:start w:val="1"/>
      <w:numFmt w:val="bullet"/>
      <w:lvlText w:val="o"/>
      <w:lvlJc w:val="left"/>
      <w:pPr>
        <w:ind w:left="1780" w:hanging="360"/>
      </w:pPr>
      <w:rPr>
        <w:rFonts w:ascii="Courier New" w:hAnsi="Courier New" w:hint="default"/>
      </w:rPr>
    </w:lvl>
    <w:lvl w:ilvl="2" w:tplc="04190005" w:tentative="1">
      <w:start w:val="1"/>
      <w:numFmt w:val="bullet"/>
      <w:lvlText w:val=""/>
      <w:lvlJc w:val="left"/>
      <w:pPr>
        <w:ind w:left="2500" w:hanging="360"/>
      </w:pPr>
      <w:rPr>
        <w:rFonts w:ascii="Wingdings" w:hAnsi="Wingdings" w:hint="default"/>
      </w:rPr>
    </w:lvl>
    <w:lvl w:ilvl="3" w:tplc="04190001" w:tentative="1">
      <w:start w:val="1"/>
      <w:numFmt w:val="bullet"/>
      <w:lvlText w:val=""/>
      <w:lvlJc w:val="left"/>
      <w:pPr>
        <w:ind w:left="3220" w:hanging="360"/>
      </w:pPr>
      <w:rPr>
        <w:rFonts w:ascii="Symbol" w:hAnsi="Symbol" w:hint="default"/>
      </w:rPr>
    </w:lvl>
    <w:lvl w:ilvl="4" w:tplc="04190003" w:tentative="1">
      <w:start w:val="1"/>
      <w:numFmt w:val="bullet"/>
      <w:lvlText w:val="o"/>
      <w:lvlJc w:val="left"/>
      <w:pPr>
        <w:ind w:left="3940" w:hanging="360"/>
      </w:pPr>
      <w:rPr>
        <w:rFonts w:ascii="Courier New" w:hAnsi="Courier New" w:hint="default"/>
      </w:rPr>
    </w:lvl>
    <w:lvl w:ilvl="5" w:tplc="04190005" w:tentative="1">
      <w:start w:val="1"/>
      <w:numFmt w:val="bullet"/>
      <w:lvlText w:val=""/>
      <w:lvlJc w:val="left"/>
      <w:pPr>
        <w:ind w:left="4660" w:hanging="360"/>
      </w:pPr>
      <w:rPr>
        <w:rFonts w:ascii="Wingdings" w:hAnsi="Wingdings" w:hint="default"/>
      </w:rPr>
    </w:lvl>
    <w:lvl w:ilvl="6" w:tplc="04190001" w:tentative="1">
      <w:start w:val="1"/>
      <w:numFmt w:val="bullet"/>
      <w:lvlText w:val=""/>
      <w:lvlJc w:val="left"/>
      <w:pPr>
        <w:ind w:left="5380" w:hanging="360"/>
      </w:pPr>
      <w:rPr>
        <w:rFonts w:ascii="Symbol" w:hAnsi="Symbol" w:hint="default"/>
      </w:rPr>
    </w:lvl>
    <w:lvl w:ilvl="7" w:tplc="04190003" w:tentative="1">
      <w:start w:val="1"/>
      <w:numFmt w:val="bullet"/>
      <w:lvlText w:val="o"/>
      <w:lvlJc w:val="left"/>
      <w:pPr>
        <w:ind w:left="6100" w:hanging="360"/>
      </w:pPr>
      <w:rPr>
        <w:rFonts w:ascii="Courier New" w:hAnsi="Courier New" w:hint="default"/>
      </w:rPr>
    </w:lvl>
    <w:lvl w:ilvl="8" w:tplc="04190005" w:tentative="1">
      <w:start w:val="1"/>
      <w:numFmt w:val="bullet"/>
      <w:lvlText w:val=""/>
      <w:lvlJc w:val="left"/>
      <w:pPr>
        <w:ind w:left="6820" w:hanging="360"/>
      </w:pPr>
      <w:rPr>
        <w:rFonts w:ascii="Wingdings" w:hAnsi="Wingdings" w:hint="default"/>
      </w:rPr>
    </w:lvl>
  </w:abstractNum>
  <w:abstractNum w:abstractNumId="1" w15:restartNumberingAfterBreak="0">
    <w:nsid w:val="094F4F47"/>
    <w:multiLevelType w:val="multilevel"/>
    <w:tmpl w:val="4F68D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7B5275"/>
    <w:multiLevelType w:val="hybridMultilevel"/>
    <w:tmpl w:val="1528F232"/>
    <w:lvl w:ilvl="0" w:tplc="9B2082E6">
      <w:numFmt w:val="bullet"/>
      <w:lvlText w:val="-"/>
      <w:lvlJc w:val="left"/>
      <w:pPr>
        <w:ind w:left="720" w:hanging="360"/>
      </w:pPr>
      <w:rPr>
        <w:rFonts w:ascii="Helvetica" w:eastAsiaTheme="minorHAnsi" w:hAnsi="Helvetica"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B30671F"/>
    <w:multiLevelType w:val="hybridMultilevel"/>
    <w:tmpl w:val="AF00371A"/>
    <w:lvl w:ilvl="0" w:tplc="544074B2">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2BC9E72">
      <w:start w:val="1"/>
      <w:numFmt w:val="bullet"/>
      <w:lvlText w:val="o"/>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26DB9C">
      <w:start w:val="1"/>
      <w:numFmt w:val="bullet"/>
      <w:lvlText w:val="▪"/>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F2EB52A">
      <w:start w:val="1"/>
      <w:numFmt w:val="bullet"/>
      <w:lvlText w:val="•"/>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9BA90AA">
      <w:start w:val="1"/>
      <w:numFmt w:val="bullet"/>
      <w:lvlText w:val="o"/>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418D8D8">
      <w:start w:val="1"/>
      <w:numFmt w:val="bullet"/>
      <w:lvlText w:val="▪"/>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9702E04">
      <w:start w:val="1"/>
      <w:numFmt w:val="bullet"/>
      <w:lvlText w:val="•"/>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9EED8FE">
      <w:start w:val="1"/>
      <w:numFmt w:val="bullet"/>
      <w:lvlText w:val="o"/>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32CC56A">
      <w:start w:val="1"/>
      <w:numFmt w:val="bullet"/>
      <w:lvlText w:val="▪"/>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DB21313"/>
    <w:multiLevelType w:val="hybridMultilevel"/>
    <w:tmpl w:val="278802F2"/>
    <w:lvl w:ilvl="0" w:tplc="887693A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10D5DAB"/>
    <w:multiLevelType w:val="hybridMultilevel"/>
    <w:tmpl w:val="0708357C"/>
    <w:lvl w:ilvl="0" w:tplc="BBC0349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19376DC"/>
    <w:multiLevelType w:val="hybridMultilevel"/>
    <w:tmpl w:val="318645DE"/>
    <w:lvl w:ilvl="0" w:tplc="CE5638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87462BD"/>
    <w:multiLevelType w:val="hybridMultilevel"/>
    <w:tmpl w:val="1158AA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8F65A8E"/>
    <w:multiLevelType w:val="hybridMultilevel"/>
    <w:tmpl w:val="278802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BEC6A25"/>
    <w:multiLevelType w:val="multilevel"/>
    <w:tmpl w:val="9842844C"/>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99A26B7"/>
    <w:multiLevelType w:val="hybridMultilevel"/>
    <w:tmpl w:val="2A5457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A177930"/>
    <w:multiLevelType w:val="multilevel"/>
    <w:tmpl w:val="05F49B3C"/>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C101D13"/>
    <w:multiLevelType w:val="multilevel"/>
    <w:tmpl w:val="8E582A8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EC45AE5"/>
    <w:multiLevelType w:val="hybridMultilevel"/>
    <w:tmpl w:val="278802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1147F6C"/>
    <w:multiLevelType w:val="multilevel"/>
    <w:tmpl w:val="33F213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711BF9"/>
    <w:multiLevelType w:val="hybridMultilevel"/>
    <w:tmpl w:val="4288E1B0"/>
    <w:lvl w:ilvl="0" w:tplc="823495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41A5707"/>
    <w:multiLevelType w:val="hybridMultilevel"/>
    <w:tmpl w:val="AA60DA7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9BC786E"/>
    <w:multiLevelType w:val="multilevel"/>
    <w:tmpl w:val="AA7A8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B4A234A"/>
    <w:multiLevelType w:val="hybridMultilevel"/>
    <w:tmpl w:val="0726A938"/>
    <w:lvl w:ilvl="0" w:tplc="742A027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DC9566C"/>
    <w:multiLevelType w:val="multilevel"/>
    <w:tmpl w:val="862E259A"/>
    <w:lvl w:ilvl="0">
      <w:start w:val="3"/>
      <w:numFmt w:val="decimal"/>
      <w:lvlText w:val="%1"/>
      <w:lvlJc w:val="left"/>
      <w:pPr>
        <w:ind w:left="360" w:hanging="360"/>
      </w:pPr>
      <w:rPr>
        <w:rFonts w:asciiTheme="minorHAnsi" w:hAnsiTheme="minorHAnsi" w:hint="default"/>
        <w:sz w:val="24"/>
      </w:rPr>
    </w:lvl>
    <w:lvl w:ilvl="1">
      <w:start w:val="2"/>
      <w:numFmt w:val="decimal"/>
      <w:lvlText w:val="%1.%2"/>
      <w:lvlJc w:val="left"/>
      <w:pPr>
        <w:ind w:left="360" w:hanging="360"/>
      </w:pPr>
      <w:rPr>
        <w:rFonts w:asciiTheme="minorHAnsi" w:hAnsiTheme="minorHAnsi" w:hint="default"/>
        <w:sz w:val="24"/>
      </w:rPr>
    </w:lvl>
    <w:lvl w:ilvl="2">
      <w:start w:val="1"/>
      <w:numFmt w:val="decimal"/>
      <w:lvlText w:val="%1.%2.%3"/>
      <w:lvlJc w:val="left"/>
      <w:pPr>
        <w:ind w:left="720" w:hanging="720"/>
      </w:pPr>
      <w:rPr>
        <w:rFonts w:asciiTheme="minorHAnsi" w:hAnsiTheme="minorHAnsi" w:hint="default"/>
        <w:sz w:val="24"/>
      </w:rPr>
    </w:lvl>
    <w:lvl w:ilvl="3">
      <w:start w:val="1"/>
      <w:numFmt w:val="decimal"/>
      <w:lvlText w:val="%1.%2.%3.%4"/>
      <w:lvlJc w:val="left"/>
      <w:pPr>
        <w:ind w:left="720" w:hanging="720"/>
      </w:pPr>
      <w:rPr>
        <w:rFonts w:asciiTheme="minorHAnsi" w:hAnsiTheme="minorHAnsi" w:hint="default"/>
        <w:sz w:val="24"/>
      </w:rPr>
    </w:lvl>
    <w:lvl w:ilvl="4">
      <w:start w:val="1"/>
      <w:numFmt w:val="decimal"/>
      <w:lvlText w:val="%1.%2.%3.%4.%5"/>
      <w:lvlJc w:val="left"/>
      <w:pPr>
        <w:ind w:left="1080" w:hanging="1080"/>
      </w:pPr>
      <w:rPr>
        <w:rFonts w:asciiTheme="minorHAnsi" w:hAnsiTheme="minorHAnsi" w:hint="default"/>
        <w:sz w:val="24"/>
      </w:rPr>
    </w:lvl>
    <w:lvl w:ilvl="5">
      <w:start w:val="1"/>
      <w:numFmt w:val="decimal"/>
      <w:lvlText w:val="%1.%2.%3.%4.%5.%6"/>
      <w:lvlJc w:val="left"/>
      <w:pPr>
        <w:ind w:left="1080" w:hanging="1080"/>
      </w:pPr>
      <w:rPr>
        <w:rFonts w:asciiTheme="minorHAnsi" w:hAnsiTheme="minorHAnsi" w:hint="default"/>
        <w:sz w:val="24"/>
      </w:rPr>
    </w:lvl>
    <w:lvl w:ilvl="6">
      <w:start w:val="1"/>
      <w:numFmt w:val="decimal"/>
      <w:lvlText w:val="%1.%2.%3.%4.%5.%6.%7"/>
      <w:lvlJc w:val="left"/>
      <w:pPr>
        <w:ind w:left="1440" w:hanging="1440"/>
      </w:pPr>
      <w:rPr>
        <w:rFonts w:asciiTheme="minorHAnsi" w:hAnsiTheme="minorHAnsi" w:hint="default"/>
        <w:sz w:val="24"/>
      </w:rPr>
    </w:lvl>
    <w:lvl w:ilvl="7">
      <w:start w:val="1"/>
      <w:numFmt w:val="decimal"/>
      <w:lvlText w:val="%1.%2.%3.%4.%5.%6.%7.%8"/>
      <w:lvlJc w:val="left"/>
      <w:pPr>
        <w:ind w:left="1440" w:hanging="1440"/>
      </w:pPr>
      <w:rPr>
        <w:rFonts w:asciiTheme="minorHAnsi" w:hAnsiTheme="minorHAnsi" w:hint="default"/>
        <w:sz w:val="24"/>
      </w:rPr>
    </w:lvl>
    <w:lvl w:ilvl="8">
      <w:start w:val="1"/>
      <w:numFmt w:val="decimal"/>
      <w:lvlText w:val="%1.%2.%3.%4.%5.%6.%7.%8.%9"/>
      <w:lvlJc w:val="left"/>
      <w:pPr>
        <w:ind w:left="1800" w:hanging="1800"/>
      </w:pPr>
      <w:rPr>
        <w:rFonts w:asciiTheme="minorHAnsi" w:hAnsiTheme="minorHAnsi" w:hint="default"/>
        <w:sz w:val="24"/>
      </w:rPr>
    </w:lvl>
  </w:abstractNum>
  <w:abstractNum w:abstractNumId="20" w15:restartNumberingAfterBreak="0">
    <w:nsid w:val="4DFF7CD7"/>
    <w:multiLevelType w:val="multilevel"/>
    <w:tmpl w:val="40C2A54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EA71003"/>
    <w:multiLevelType w:val="hybridMultilevel"/>
    <w:tmpl w:val="D14AB3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54F01CF"/>
    <w:multiLevelType w:val="hybridMultilevel"/>
    <w:tmpl w:val="7B54B35C"/>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6EA11A8"/>
    <w:multiLevelType w:val="hybridMultilevel"/>
    <w:tmpl w:val="56348794"/>
    <w:lvl w:ilvl="0" w:tplc="DB4C888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CFD3035"/>
    <w:multiLevelType w:val="hybridMultilevel"/>
    <w:tmpl w:val="4B428594"/>
    <w:lvl w:ilvl="0" w:tplc="8B0256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F075C49"/>
    <w:multiLevelType w:val="multilevel"/>
    <w:tmpl w:val="7160F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1206650"/>
    <w:multiLevelType w:val="hybridMultilevel"/>
    <w:tmpl w:val="F582087C"/>
    <w:lvl w:ilvl="0" w:tplc="0419000F">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29B20FC"/>
    <w:multiLevelType w:val="hybridMultilevel"/>
    <w:tmpl w:val="55F29C54"/>
    <w:lvl w:ilvl="0" w:tplc="C68A250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D8E307F"/>
    <w:multiLevelType w:val="hybridMultilevel"/>
    <w:tmpl w:val="3AB80A6C"/>
    <w:lvl w:ilvl="0" w:tplc="0419000F">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E807C64"/>
    <w:multiLevelType w:val="hybridMultilevel"/>
    <w:tmpl w:val="E0BE8D58"/>
    <w:lvl w:ilvl="0" w:tplc="D506DA6C">
      <w:start w:val="20"/>
      <w:numFmt w:val="bullet"/>
      <w:lvlText w:val="-"/>
      <w:lvlJc w:val="left"/>
      <w:pPr>
        <w:ind w:left="720" w:hanging="360"/>
      </w:pPr>
      <w:rPr>
        <w:rFonts w:ascii="Helvetica" w:eastAsiaTheme="minorHAnsi" w:hAnsi="Helvetica" w:cstheme="minorBidi"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EA20A42"/>
    <w:multiLevelType w:val="multilevel"/>
    <w:tmpl w:val="11F2C1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71E82877"/>
    <w:multiLevelType w:val="hybridMultilevel"/>
    <w:tmpl w:val="D19AB4B4"/>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51573ED"/>
    <w:multiLevelType w:val="multilevel"/>
    <w:tmpl w:val="11F2C1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971280C"/>
    <w:multiLevelType w:val="hybridMultilevel"/>
    <w:tmpl w:val="CC1A83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A8A604D"/>
    <w:multiLevelType w:val="multilevel"/>
    <w:tmpl w:val="55344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85100857">
    <w:abstractNumId w:val="18"/>
  </w:num>
  <w:num w:numId="2" w16cid:durableId="1883132251">
    <w:abstractNumId w:val="27"/>
  </w:num>
  <w:num w:numId="3" w16cid:durableId="61412621">
    <w:abstractNumId w:val="4"/>
  </w:num>
  <w:num w:numId="4" w16cid:durableId="1468930047">
    <w:abstractNumId w:val="24"/>
  </w:num>
  <w:num w:numId="5" w16cid:durableId="1821269943">
    <w:abstractNumId w:val="0"/>
  </w:num>
  <w:num w:numId="6" w16cid:durableId="1214929208">
    <w:abstractNumId w:val="8"/>
  </w:num>
  <w:num w:numId="7" w16cid:durableId="1571890572">
    <w:abstractNumId w:val="13"/>
  </w:num>
  <w:num w:numId="8" w16cid:durableId="651058154">
    <w:abstractNumId w:val="6"/>
  </w:num>
  <w:num w:numId="9" w16cid:durableId="1528785875">
    <w:abstractNumId w:val="5"/>
  </w:num>
  <w:num w:numId="10" w16cid:durableId="1977951979">
    <w:abstractNumId w:val="22"/>
  </w:num>
  <w:num w:numId="11" w16cid:durableId="1586455361">
    <w:abstractNumId w:val="23"/>
  </w:num>
  <w:num w:numId="12" w16cid:durableId="206994679">
    <w:abstractNumId w:val="31"/>
  </w:num>
  <w:num w:numId="13" w16cid:durableId="895168493">
    <w:abstractNumId w:val="15"/>
  </w:num>
  <w:num w:numId="14" w16cid:durableId="1615089577">
    <w:abstractNumId w:val="2"/>
  </w:num>
  <w:num w:numId="15" w16cid:durableId="1068961844">
    <w:abstractNumId w:val="3"/>
  </w:num>
  <w:num w:numId="16" w16cid:durableId="2129271521">
    <w:abstractNumId w:val="32"/>
  </w:num>
  <w:num w:numId="17" w16cid:durableId="191117265">
    <w:abstractNumId w:val="26"/>
  </w:num>
  <w:num w:numId="18" w16cid:durableId="1210653104">
    <w:abstractNumId w:val="30"/>
  </w:num>
  <w:num w:numId="19" w16cid:durableId="1901746059">
    <w:abstractNumId w:val="19"/>
  </w:num>
  <w:num w:numId="20" w16cid:durableId="84426188">
    <w:abstractNumId w:val="29"/>
  </w:num>
  <w:num w:numId="21" w16cid:durableId="1724214895">
    <w:abstractNumId w:val="11"/>
  </w:num>
  <w:num w:numId="22" w16cid:durableId="559219602">
    <w:abstractNumId w:val="20"/>
  </w:num>
  <w:num w:numId="23" w16cid:durableId="1522553652">
    <w:abstractNumId w:val="12"/>
  </w:num>
  <w:num w:numId="24" w16cid:durableId="2059283529">
    <w:abstractNumId w:val="9"/>
  </w:num>
  <w:num w:numId="25" w16cid:durableId="835993988">
    <w:abstractNumId w:val="10"/>
  </w:num>
  <w:num w:numId="26" w16cid:durableId="1881740004">
    <w:abstractNumId w:val="33"/>
  </w:num>
  <w:num w:numId="27" w16cid:durableId="1963151603">
    <w:abstractNumId w:val="28"/>
  </w:num>
  <w:num w:numId="28" w16cid:durableId="762805345">
    <w:abstractNumId w:val="21"/>
  </w:num>
  <w:num w:numId="29" w16cid:durableId="1036003385">
    <w:abstractNumId w:val="16"/>
  </w:num>
  <w:num w:numId="30" w16cid:durableId="1937861245">
    <w:abstractNumId w:val="1"/>
  </w:num>
  <w:num w:numId="31" w16cid:durableId="180435841">
    <w:abstractNumId w:val="7"/>
  </w:num>
  <w:num w:numId="32" w16cid:durableId="118568047">
    <w:abstractNumId w:val="14"/>
  </w:num>
  <w:num w:numId="33" w16cid:durableId="1968051298">
    <w:abstractNumId w:val="17"/>
  </w:num>
  <w:num w:numId="34" w16cid:durableId="21638744">
    <w:abstractNumId w:val="25"/>
  </w:num>
  <w:num w:numId="35" w16cid:durableId="951978623">
    <w:abstractNumId w:val="3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uslan Saduov">
    <w15:presenceInfo w15:providerId="Windows Live" w15:userId="f2962a14a2ed2c7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BB2"/>
    <w:rsid w:val="000141FE"/>
    <w:rsid w:val="000304C1"/>
    <w:rsid w:val="000364B8"/>
    <w:rsid w:val="00053714"/>
    <w:rsid w:val="00065CC2"/>
    <w:rsid w:val="000733AB"/>
    <w:rsid w:val="00083DFE"/>
    <w:rsid w:val="000971EC"/>
    <w:rsid w:val="000C635F"/>
    <w:rsid w:val="000F273F"/>
    <w:rsid w:val="000F66FF"/>
    <w:rsid w:val="00106233"/>
    <w:rsid w:val="00125F36"/>
    <w:rsid w:val="001362E9"/>
    <w:rsid w:val="00140E4E"/>
    <w:rsid w:val="00166EA9"/>
    <w:rsid w:val="0017711D"/>
    <w:rsid w:val="001A3EF7"/>
    <w:rsid w:val="001A5103"/>
    <w:rsid w:val="001C08D3"/>
    <w:rsid w:val="001D339D"/>
    <w:rsid w:val="001E0B6F"/>
    <w:rsid w:val="001E18DA"/>
    <w:rsid w:val="001F35A3"/>
    <w:rsid w:val="00226368"/>
    <w:rsid w:val="002275B0"/>
    <w:rsid w:val="00251D76"/>
    <w:rsid w:val="00253CD3"/>
    <w:rsid w:val="00256475"/>
    <w:rsid w:val="00266971"/>
    <w:rsid w:val="00270764"/>
    <w:rsid w:val="00271DC9"/>
    <w:rsid w:val="00280452"/>
    <w:rsid w:val="00295E28"/>
    <w:rsid w:val="002B65F0"/>
    <w:rsid w:val="002E62E7"/>
    <w:rsid w:val="00301D67"/>
    <w:rsid w:val="00314564"/>
    <w:rsid w:val="0031770D"/>
    <w:rsid w:val="0032143B"/>
    <w:rsid w:val="00322EC5"/>
    <w:rsid w:val="003251D8"/>
    <w:rsid w:val="00341201"/>
    <w:rsid w:val="00342605"/>
    <w:rsid w:val="00364F48"/>
    <w:rsid w:val="00365867"/>
    <w:rsid w:val="00380A2B"/>
    <w:rsid w:val="003816ED"/>
    <w:rsid w:val="0038259B"/>
    <w:rsid w:val="00391605"/>
    <w:rsid w:val="00393394"/>
    <w:rsid w:val="00395283"/>
    <w:rsid w:val="003B20BD"/>
    <w:rsid w:val="003C0E89"/>
    <w:rsid w:val="003D1874"/>
    <w:rsid w:val="003F7B28"/>
    <w:rsid w:val="00400A69"/>
    <w:rsid w:val="0040422D"/>
    <w:rsid w:val="004042EE"/>
    <w:rsid w:val="00406806"/>
    <w:rsid w:val="00427822"/>
    <w:rsid w:val="004321CB"/>
    <w:rsid w:val="00447819"/>
    <w:rsid w:val="00456C14"/>
    <w:rsid w:val="00470AEF"/>
    <w:rsid w:val="00480BB5"/>
    <w:rsid w:val="00481A82"/>
    <w:rsid w:val="004820EB"/>
    <w:rsid w:val="0048376F"/>
    <w:rsid w:val="00485FA4"/>
    <w:rsid w:val="004A28A1"/>
    <w:rsid w:val="004A745A"/>
    <w:rsid w:val="004B2E96"/>
    <w:rsid w:val="004B4491"/>
    <w:rsid w:val="004D1F4B"/>
    <w:rsid w:val="004D7635"/>
    <w:rsid w:val="004E1DB9"/>
    <w:rsid w:val="004E2D84"/>
    <w:rsid w:val="00500B28"/>
    <w:rsid w:val="00507AF9"/>
    <w:rsid w:val="005173DD"/>
    <w:rsid w:val="005273B0"/>
    <w:rsid w:val="00542E22"/>
    <w:rsid w:val="0054413F"/>
    <w:rsid w:val="00567238"/>
    <w:rsid w:val="00573C1A"/>
    <w:rsid w:val="005928C0"/>
    <w:rsid w:val="005974DE"/>
    <w:rsid w:val="005A3581"/>
    <w:rsid w:val="005C426F"/>
    <w:rsid w:val="005C69C2"/>
    <w:rsid w:val="005D17DD"/>
    <w:rsid w:val="005D70A8"/>
    <w:rsid w:val="005D7F80"/>
    <w:rsid w:val="005E395F"/>
    <w:rsid w:val="006037F5"/>
    <w:rsid w:val="00610901"/>
    <w:rsid w:val="006213B7"/>
    <w:rsid w:val="006274FA"/>
    <w:rsid w:val="00631560"/>
    <w:rsid w:val="00632153"/>
    <w:rsid w:val="00633652"/>
    <w:rsid w:val="00642A6B"/>
    <w:rsid w:val="0064477D"/>
    <w:rsid w:val="00647FBB"/>
    <w:rsid w:val="006608B2"/>
    <w:rsid w:val="006638F1"/>
    <w:rsid w:val="006675AE"/>
    <w:rsid w:val="006745A6"/>
    <w:rsid w:val="00692FF9"/>
    <w:rsid w:val="00696824"/>
    <w:rsid w:val="006A063D"/>
    <w:rsid w:val="006A1F6A"/>
    <w:rsid w:val="006A7ACB"/>
    <w:rsid w:val="006B44DA"/>
    <w:rsid w:val="006C0F8D"/>
    <w:rsid w:val="006C69D4"/>
    <w:rsid w:val="006D2C82"/>
    <w:rsid w:val="006D6177"/>
    <w:rsid w:val="006D7608"/>
    <w:rsid w:val="006E2446"/>
    <w:rsid w:val="00705923"/>
    <w:rsid w:val="007417A2"/>
    <w:rsid w:val="00751632"/>
    <w:rsid w:val="00751C1F"/>
    <w:rsid w:val="00763F9C"/>
    <w:rsid w:val="00785726"/>
    <w:rsid w:val="00791415"/>
    <w:rsid w:val="007B5AC3"/>
    <w:rsid w:val="007B7D20"/>
    <w:rsid w:val="007C174E"/>
    <w:rsid w:val="007D52C5"/>
    <w:rsid w:val="007E0ECD"/>
    <w:rsid w:val="007E1277"/>
    <w:rsid w:val="007F3213"/>
    <w:rsid w:val="007F6C80"/>
    <w:rsid w:val="00806B08"/>
    <w:rsid w:val="00821811"/>
    <w:rsid w:val="008259AD"/>
    <w:rsid w:val="00831AAA"/>
    <w:rsid w:val="008324DD"/>
    <w:rsid w:val="00836B39"/>
    <w:rsid w:val="0084727F"/>
    <w:rsid w:val="0085106C"/>
    <w:rsid w:val="0088099B"/>
    <w:rsid w:val="0089792C"/>
    <w:rsid w:val="008A1F7D"/>
    <w:rsid w:val="008A3A75"/>
    <w:rsid w:val="008A47D8"/>
    <w:rsid w:val="008B35AD"/>
    <w:rsid w:val="008C5732"/>
    <w:rsid w:val="008C6CE3"/>
    <w:rsid w:val="008D69C3"/>
    <w:rsid w:val="008E6F26"/>
    <w:rsid w:val="00903725"/>
    <w:rsid w:val="009210F5"/>
    <w:rsid w:val="009238D0"/>
    <w:rsid w:val="00924FF3"/>
    <w:rsid w:val="00930F4A"/>
    <w:rsid w:val="009311DA"/>
    <w:rsid w:val="00936006"/>
    <w:rsid w:val="00944E49"/>
    <w:rsid w:val="00950A77"/>
    <w:rsid w:val="00961091"/>
    <w:rsid w:val="00970189"/>
    <w:rsid w:val="00985C38"/>
    <w:rsid w:val="009A2013"/>
    <w:rsid w:val="009A31B6"/>
    <w:rsid w:val="009A6F7C"/>
    <w:rsid w:val="009B71C6"/>
    <w:rsid w:val="009D66DF"/>
    <w:rsid w:val="009E0A9F"/>
    <w:rsid w:val="009F71CC"/>
    <w:rsid w:val="00A02415"/>
    <w:rsid w:val="00A14B0B"/>
    <w:rsid w:val="00A32913"/>
    <w:rsid w:val="00A525BD"/>
    <w:rsid w:val="00A52DFA"/>
    <w:rsid w:val="00A533FD"/>
    <w:rsid w:val="00A54357"/>
    <w:rsid w:val="00A56224"/>
    <w:rsid w:val="00A65B9F"/>
    <w:rsid w:val="00A67295"/>
    <w:rsid w:val="00A76EEE"/>
    <w:rsid w:val="00A8021C"/>
    <w:rsid w:val="00AA0A17"/>
    <w:rsid w:val="00AA3AA9"/>
    <w:rsid w:val="00AC28C4"/>
    <w:rsid w:val="00AF5F26"/>
    <w:rsid w:val="00B02864"/>
    <w:rsid w:val="00B32BB2"/>
    <w:rsid w:val="00B51D68"/>
    <w:rsid w:val="00B941A1"/>
    <w:rsid w:val="00B95106"/>
    <w:rsid w:val="00B9562A"/>
    <w:rsid w:val="00BA64A0"/>
    <w:rsid w:val="00BB1C98"/>
    <w:rsid w:val="00BB5874"/>
    <w:rsid w:val="00BC773B"/>
    <w:rsid w:val="00BC7BF2"/>
    <w:rsid w:val="00BF2594"/>
    <w:rsid w:val="00BF7922"/>
    <w:rsid w:val="00C04B6D"/>
    <w:rsid w:val="00C07802"/>
    <w:rsid w:val="00C2148A"/>
    <w:rsid w:val="00C21D4A"/>
    <w:rsid w:val="00C31127"/>
    <w:rsid w:val="00C32924"/>
    <w:rsid w:val="00C50658"/>
    <w:rsid w:val="00C800D6"/>
    <w:rsid w:val="00C85D79"/>
    <w:rsid w:val="00CC44C5"/>
    <w:rsid w:val="00CD25AA"/>
    <w:rsid w:val="00CE20EA"/>
    <w:rsid w:val="00CF0B92"/>
    <w:rsid w:val="00D046A6"/>
    <w:rsid w:val="00D30249"/>
    <w:rsid w:val="00D33069"/>
    <w:rsid w:val="00D35CE3"/>
    <w:rsid w:val="00D44229"/>
    <w:rsid w:val="00D538D4"/>
    <w:rsid w:val="00D56206"/>
    <w:rsid w:val="00D618D8"/>
    <w:rsid w:val="00D8621C"/>
    <w:rsid w:val="00D86374"/>
    <w:rsid w:val="00D9133E"/>
    <w:rsid w:val="00D944C0"/>
    <w:rsid w:val="00DA4A11"/>
    <w:rsid w:val="00DC09B5"/>
    <w:rsid w:val="00DD13BA"/>
    <w:rsid w:val="00DF56EB"/>
    <w:rsid w:val="00DF6842"/>
    <w:rsid w:val="00E27C4E"/>
    <w:rsid w:val="00E32C8F"/>
    <w:rsid w:val="00E35DF7"/>
    <w:rsid w:val="00E362A7"/>
    <w:rsid w:val="00E6103B"/>
    <w:rsid w:val="00E740E3"/>
    <w:rsid w:val="00E74592"/>
    <w:rsid w:val="00E87C73"/>
    <w:rsid w:val="00EA5DDE"/>
    <w:rsid w:val="00EB237A"/>
    <w:rsid w:val="00EB4402"/>
    <w:rsid w:val="00EB4E19"/>
    <w:rsid w:val="00EC6B9E"/>
    <w:rsid w:val="00EE1518"/>
    <w:rsid w:val="00EE4250"/>
    <w:rsid w:val="00EF36C5"/>
    <w:rsid w:val="00F01E23"/>
    <w:rsid w:val="00F04ACA"/>
    <w:rsid w:val="00F11488"/>
    <w:rsid w:val="00F156B4"/>
    <w:rsid w:val="00F254B2"/>
    <w:rsid w:val="00F312B8"/>
    <w:rsid w:val="00F32D8A"/>
    <w:rsid w:val="00F365D5"/>
    <w:rsid w:val="00F41EC2"/>
    <w:rsid w:val="00F43E28"/>
    <w:rsid w:val="00F47D3E"/>
    <w:rsid w:val="00F55156"/>
    <w:rsid w:val="00F56692"/>
    <w:rsid w:val="00F56C6C"/>
    <w:rsid w:val="00F67A3D"/>
    <w:rsid w:val="00F71175"/>
    <w:rsid w:val="00F822A0"/>
    <w:rsid w:val="00F90C24"/>
    <w:rsid w:val="00F9583B"/>
    <w:rsid w:val="00FB09D1"/>
    <w:rsid w:val="00FC2514"/>
    <w:rsid w:val="00FC45AA"/>
    <w:rsid w:val="00FC55AA"/>
    <w:rsid w:val="00FC7C04"/>
    <w:rsid w:val="00FD2FA3"/>
    <w:rsid w:val="00FF0CC2"/>
    <w:rsid w:val="00FF3B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781638B0"/>
  <w15:docId w15:val="{634DCF93-3381-FF45-ADBC-7FDD1FBAB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31AAA"/>
    <w:rPr>
      <w:rFonts w:ascii="Times New Roman" w:eastAsia="Times New Roman" w:hAnsi="Times New Roman" w:cs="Times New Roman"/>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696824"/>
    <w:rPr>
      <w:color w:val="0563C1" w:themeColor="hyperlink"/>
      <w:u w:val="single"/>
    </w:rPr>
  </w:style>
  <w:style w:type="character" w:styleId="a4">
    <w:name w:val="Unresolved Mention"/>
    <w:basedOn w:val="a0"/>
    <w:uiPriority w:val="99"/>
    <w:semiHidden/>
    <w:unhideWhenUsed/>
    <w:rsid w:val="00696824"/>
    <w:rPr>
      <w:color w:val="605E5C"/>
      <w:shd w:val="clear" w:color="auto" w:fill="E1DFDD"/>
    </w:rPr>
  </w:style>
  <w:style w:type="character" w:styleId="a5">
    <w:name w:val="FollowedHyperlink"/>
    <w:basedOn w:val="a0"/>
    <w:uiPriority w:val="99"/>
    <w:semiHidden/>
    <w:unhideWhenUsed/>
    <w:rsid w:val="00751632"/>
    <w:rPr>
      <w:color w:val="954F72" w:themeColor="followedHyperlink"/>
      <w:u w:val="single"/>
    </w:rPr>
  </w:style>
  <w:style w:type="paragraph" w:styleId="a6">
    <w:name w:val="List Paragraph"/>
    <w:basedOn w:val="a"/>
    <w:uiPriority w:val="34"/>
    <w:qFormat/>
    <w:rsid w:val="00751632"/>
    <w:pPr>
      <w:ind w:left="720"/>
      <w:contextualSpacing/>
    </w:pPr>
  </w:style>
  <w:style w:type="character" w:styleId="a7">
    <w:name w:val="annotation reference"/>
    <w:basedOn w:val="a0"/>
    <w:uiPriority w:val="99"/>
    <w:semiHidden/>
    <w:unhideWhenUsed/>
    <w:rsid w:val="00692FF9"/>
    <w:rPr>
      <w:sz w:val="16"/>
      <w:szCs w:val="16"/>
    </w:rPr>
  </w:style>
  <w:style w:type="paragraph" w:styleId="a8">
    <w:name w:val="annotation text"/>
    <w:basedOn w:val="a"/>
    <w:link w:val="a9"/>
    <w:uiPriority w:val="99"/>
    <w:semiHidden/>
    <w:unhideWhenUsed/>
    <w:rsid w:val="00692FF9"/>
    <w:pPr>
      <w:ind w:left="10" w:right="70" w:hanging="10"/>
      <w:jc w:val="both"/>
    </w:pPr>
    <w:rPr>
      <w:color w:val="000000"/>
      <w:sz w:val="20"/>
      <w:szCs w:val="20"/>
      <w:lang w:eastAsia="en-GB"/>
    </w:rPr>
  </w:style>
  <w:style w:type="character" w:customStyle="1" w:styleId="a9">
    <w:name w:val="Текст примечания Знак"/>
    <w:basedOn w:val="a0"/>
    <w:link w:val="a8"/>
    <w:uiPriority w:val="99"/>
    <w:semiHidden/>
    <w:rsid w:val="00692FF9"/>
    <w:rPr>
      <w:rFonts w:ascii="Times New Roman" w:eastAsia="Times New Roman" w:hAnsi="Times New Roman" w:cs="Times New Roman"/>
      <w:color w:val="000000"/>
      <w:sz w:val="20"/>
      <w:szCs w:val="20"/>
      <w:lang w:eastAsia="en-GB"/>
    </w:rPr>
  </w:style>
  <w:style w:type="paragraph" w:styleId="aa">
    <w:name w:val="Revision"/>
    <w:hidden/>
    <w:uiPriority w:val="99"/>
    <w:semiHidden/>
    <w:rsid w:val="00692FF9"/>
  </w:style>
  <w:style w:type="paragraph" w:styleId="ab">
    <w:name w:val="header"/>
    <w:basedOn w:val="a"/>
    <w:link w:val="ac"/>
    <w:uiPriority w:val="99"/>
    <w:unhideWhenUsed/>
    <w:rsid w:val="00692FF9"/>
    <w:pPr>
      <w:tabs>
        <w:tab w:val="center" w:pos="4677"/>
        <w:tab w:val="right" w:pos="9355"/>
      </w:tabs>
    </w:pPr>
  </w:style>
  <w:style w:type="character" w:customStyle="1" w:styleId="ac">
    <w:name w:val="Верхний колонтитул Знак"/>
    <w:basedOn w:val="a0"/>
    <w:link w:val="ab"/>
    <w:uiPriority w:val="99"/>
    <w:rsid w:val="00692FF9"/>
  </w:style>
  <w:style w:type="paragraph" w:styleId="ad">
    <w:name w:val="footer"/>
    <w:basedOn w:val="a"/>
    <w:link w:val="ae"/>
    <w:uiPriority w:val="99"/>
    <w:unhideWhenUsed/>
    <w:rsid w:val="00692FF9"/>
    <w:pPr>
      <w:tabs>
        <w:tab w:val="center" w:pos="4677"/>
        <w:tab w:val="right" w:pos="9355"/>
      </w:tabs>
    </w:pPr>
  </w:style>
  <w:style w:type="character" w:customStyle="1" w:styleId="ae">
    <w:name w:val="Нижний колонтитул Знак"/>
    <w:basedOn w:val="a0"/>
    <w:link w:val="ad"/>
    <w:uiPriority w:val="99"/>
    <w:rsid w:val="00692F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54035">
      <w:bodyDiv w:val="1"/>
      <w:marLeft w:val="0"/>
      <w:marRight w:val="0"/>
      <w:marTop w:val="0"/>
      <w:marBottom w:val="0"/>
      <w:divBdr>
        <w:top w:val="none" w:sz="0" w:space="0" w:color="auto"/>
        <w:left w:val="none" w:sz="0" w:space="0" w:color="auto"/>
        <w:bottom w:val="none" w:sz="0" w:space="0" w:color="auto"/>
        <w:right w:val="none" w:sz="0" w:space="0" w:color="auto"/>
      </w:divBdr>
    </w:div>
    <w:div w:id="31030715">
      <w:bodyDiv w:val="1"/>
      <w:marLeft w:val="0"/>
      <w:marRight w:val="0"/>
      <w:marTop w:val="0"/>
      <w:marBottom w:val="0"/>
      <w:divBdr>
        <w:top w:val="none" w:sz="0" w:space="0" w:color="auto"/>
        <w:left w:val="none" w:sz="0" w:space="0" w:color="auto"/>
        <w:bottom w:val="none" w:sz="0" w:space="0" w:color="auto"/>
        <w:right w:val="none" w:sz="0" w:space="0" w:color="auto"/>
      </w:divBdr>
    </w:div>
    <w:div w:id="49810135">
      <w:bodyDiv w:val="1"/>
      <w:marLeft w:val="0"/>
      <w:marRight w:val="0"/>
      <w:marTop w:val="0"/>
      <w:marBottom w:val="0"/>
      <w:divBdr>
        <w:top w:val="none" w:sz="0" w:space="0" w:color="auto"/>
        <w:left w:val="none" w:sz="0" w:space="0" w:color="auto"/>
        <w:bottom w:val="none" w:sz="0" w:space="0" w:color="auto"/>
        <w:right w:val="none" w:sz="0" w:space="0" w:color="auto"/>
      </w:divBdr>
      <w:divsChild>
        <w:div w:id="36784797">
          <w:marLeft w:val="0"/>
          <w:marRight w:val="0"/>
          <w:marTop w:val="0"/>
          <w:marBottom w:val="0"/>
          <w:divBdr>
            <w:top w:val="none" w:sz="0" w:space="0" w:color="auto"/>
            <w:left w:val="none" w:sz="0" w:space="0" w:color="auto"/>
            <w:bottom w:val="none" w:sz="0" w:space="0" w:color="auto"/>
            <w:right w:val="none" w:sz="0" w:space="0" w:color="auto"/>
          </w:divBdr>
          <w:divsChild>
            <w:div w:id="49299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8612">
      <w:bodyDiv w:val="1"/>
      <w:marLeft w:val="0"/>
      <w:marRight w:val="0"/>
      <w:marTop w:val="0"/>
      <w:marBottom w:val="0"/>
      <w:divBdr>
        <w:top w:val="none" w:sz="0" w:space="0" w:color="auto"/>
        <w:left w:val="none" w:sz="0" w:space="0" w:color="auto"/>
        <w:bottom w:val="none" w:sz="0" w:space="0" w:color="auto"/>
        <w:right w:val="none" w:sz="0" w:space="0" w:color="auto"/>
      </w:divBdr>
    </w:div>
    <w:div w:id="145437902">
      <w:bodyDiv w:val="1"/>
      <w:marLeft w:val="0"/>
      <w:marRight w:val="0"/>
      <w:marTop w:val="0"/>
      <w:marBottom w:val="0"/>
      <w:divBdr>
        <w:top w:val="none" w:sz="0" w:space="0" w:color="auto"/>
        <w:left w:val="none" w:sz="0" w:space="0" w:color="auto"/>
        <w:bottom w:val="none" w:sz="0" w:space="0" w:color="auto"/>
        <w:right w:val="none" w:sz="0" w:space="0" w:color="auto"/>
      </w:divBdr>
      <w:divsChild>
        <w:div w:id="732003854">
          <w:marLeft w:val="0"/>
          <w:marRight w:val="0"/>
          <w:marTop w:val="0"/>
          <w:marBottom w:val="0"/>
          <w:divBdr>
            <w:top w:val="none" w:sz="0" w:space="0" w:color="auto"/>
            <w:left w:val="none" w:sz="0" w:space="0" w:color="auto"/>
            <w:bottom w:val="none" w:sz="0" w:space="0" w:color="auto"/>
            <w:right w:val="none" w:sz="0" w:space="0" w:color="auto"/>
          </w:divBdr>
          <w:divsChild>
            <w:div w:id="1809275737">
              <w:marLeft w:val="0"/>
              <w:marRight w:val="0"/>
              <w:marTop w:val="0"/>
              <w:marBottom w:val="0"/>
              <w:divBdr>
                <w:top w:val="none" w:sz="0" w:space="0" w:color="auto"/>
                <w:left w:val="none" w:sz="0" w:space="0" w:color="auto"/>
                <w:bottom w:val="none" w:sz="0" w:space="0" w:color="auto"/>
                <w:right w:val="none" w:sz="0" w:space="0" w:color="auto"/>
              </w:divBdr>
            </w:div>
            <w:div w:id="123039395">
              <w:marLeft w:val="0"/>
              <w:marRight w:val="0"/>
              <w:marTop w:val="0"/>
              <w:marBottom w:val="0"/>
              <w:divBdr>
                <w:top w:val="none" w:sz="0" w:space="0" w:color="auto"/>
                <w:left w:val="none" w:sz="0" w:space="0" w:color="auto"/>
                <w:bottom w:val="none" w:sz="0" w:space="0" w:color="auto"/>
                <w:right w:val="none" w:sz="0" w:space="0" w:color="auto"/>
              </w:divBdr>
            </w:div>
            <w:div w:id="2144350456">
              <w:marLeft w:val="0"/>
              <w:marRight w:val="0"/>
              <w:marTop w:val="0"/>
              <w:marBottom w:val="0"/>
              <w:divBdr>
                <w:top w:val="none" w:sz="0" w:space="0" w:color="auto"/>
                <w:left w:val="none" w:sz="0" w:space="0" w:color="auto"/>
                <w:bottom w:val="none" w:sz="0" w:space="0" w:color="auto"/>
                <w:right w:val="none" w:sz="0" w:space="0" w:color="auto"/>
              </w:divBdr>
            </w:div>
            <w:div w:id="993685057">
              <w:marLeft w:val="0"/>
              <w:marRight w:val="0"/>
              <w:marTop w:val="0"/>
              <w:marBottom w:val="0"/>
              <w:divBdr>
                <w:top w:val="none" w:sz="0" w:space="0" w:color="auto"/>
                <w:left w:val="none" w:sz="0" w:space="0" w:color="auto"/>
                <w:bottom w:val="none" w:sz="0" w:space="0" w:color="auto"/>
                <w:right w:val="none" w:sz="0" w:space="0" w:color="auto"/>
              </w:divBdr>
            </w:div>
            <w:div w:id="144048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8765">
      <w:bodyDiv w:val="1"/>
      <w:marLeft w:val="0"/>
      <w:marRight w:val="0"/>
      <w:marTop w:val="0"/>
      <w:marBottom w:val="0"/>
      <w:divBdr>
        <w:top w:val="none" w:sz="0" w:space="0" w:color="auto"/>
        <w:left w:val="none" w:sz="0" w:space="0" w:color="auto"/>
        <w:bottom w:val="none" w:sz="0" w:space="0" w:color="auto"/>
        <w:right w:val="none" w:sz="0" w:space="0" w:color="auto"/>
      </w:divBdr>
      <w:divsChild>
        <w:div w:id="1158882567">
          <w:marLeft w:val="0"/>
          <w:marRight w:val="0"/>
          <w:marTop w:val="0"/>
          <w:marBottom w:val="0"/>
          <w:divBdr>
            <w:top w:val="none" w:sz="0" w:space="0" w:color="auto"/>
            <w:left w:val="none" w:sz="0" w:space="0" w:color="auto"/>
            <w:bottom w:val="none" w:sz="0" w:space="0" w:color="auto"/>
            <w:right w:val="none" w:sz="0" w:space="0" w:color="auto"/>
          </w:divBdr>
          <w:divsChild>
            <w:div w:id="1917086695">
              <w:marLeft w:val="0"/>
              <w:marRight w:val="0"/>
              <w:marTop w:val="0"/>
              <w:marBottom w:val="0"/>
              <w:divBdr>
                <w:top w:val="none" w:sz="0" w:space="0" w:color="auto"/>
                <w:left w:val="none" w:sz="0" w:space="0" w:color="auto"/>
                <w:bottom w:val="none" w:sz="0" w:space="0" w:color="auto"/>
                <w:right w:val="none" w:sz="0" w:space="0" w:color="auto"/>
              </w:divBdr>
            </w:div>
            <w:div w:id="305013196">
              <w:marLeft w:val="0"/>
              <w:marRight w:val="0"/>
              <w:marTop w:val="0"/>
              <w:marBottom w:val="0"/>
              <w:divBdr>
                <w:top w:val="none" w:sz="0" w:space="0" w:color="auto"/>
                <w:left w:val="none" w:sz="0" w:space="0" w:color="auto"/>
                <w:bottom w:val="none" w:sz="0" w:space="0" w:color="auto"/>
                <w:right w:val="none" w:sz="0" w:space="0" w:color="auto"/>
              </w:divBdr>
            </w:div>
            <w:div w:id="357782170">
              <w:marLeft w:val="0"/>
              <w:marRight w:val="0"/>
              <w:marTop w:val="0"/>
              <w:marBottom w:val="0"/>
              <w:divBdr>
                <w:top w:val="none" w:sz="0" w:space="0" w:color="auto"/>
                <w:left w:val="none" w:sz="0" w:space="0" w:color="auto"/>
                <w:bottom w:val="none" w:sz="0" w:space="0" w:color="auto"/>
                <w:right w:val="none" w:sz="0" w:space="0" w:color="auto"/>
              </w:divBdr>
            </w:div>
            <w:div w:id="184485786">
              <w:marLeft w:val="0"/>
              <w:marRight w:val="0"/>
              <w:marTop w:val="0"/>
              <w:marBottom w:val="0"/>
              <w:divBdr>
                <w:top w:val="none" w:sz="0" w:space="0" w:color="auto"/>
                <w:left w:val="none" w:sz="0" w:space="0" w:color="auto"/>
                <w:bottom w:val="none" w:sz="0" w:space="0" w:color="auto"/>
                <w:right w:val="none" w:sz="0" w:space="0" w:color="auto"/>
              </w:divBdr>
            </w:div>
            <w:div w:id="461732186">
              <w:marLeft w:val="0"/>
              <w:marRight w:val="0"/>
              <w:marTop w:val="0"/>
              <w:marBottom w:val="0"/>
              <w:divBdr>
                <w:top w:val="none" w:sz="0" w:space="0" w:color="auto"/>
                <w:left w:val="none" w:sz="0" w:space="0" w:color="auto"/>
                <w:bottom w:val="none" w:sz="0" w:space="0" w:color="auto"/>
                <w:right w:val="none" w:sz="0" w:space="0" w:color="auto"/>
              </w:divBdr>
            </w:div>
            <w:div w:id="194150236">
              <w:marLeft w:val="0"/>
              <w:marRight w:val="0"/>
              <w:marTop w:val="0"/>
              <w:marBottom w:val="0"/>
              <w:divBdr>
                <w:top w:val="none" w:sz="0" w:space="0" w:color="auto"/>
                <w:left w:val="none" w:sz="0" w:space="0" w:color="auto"/>
                <w:bottom w:val="none" w:sz="0" w:space="0" w:color="auto"/>
                <w:right w:val="none" w:sz="0" w:space="0" w:color="auto"/>
              </w:divBdr>
            </w:div>
            <w:div w:id="331496627">
              <w:marLeft w:val="0"/>
              <w:marRight w:val="0"/>
              <w:marTop w:val="0"/>
              <w:marBottom w:val="0"/>
              <w:divBdr>
                <w:top w:val="none" w:sz="0" w:space="0" w:color="auto"/>
                <w:left w:val="none" w:sz="0" w:space="0" w:color="auto"/>
                <w:bottom w:val="none" w:sz="0" w:space="0" w:color="auto"/>
                <w:right w:val="none" w:sz="0" w:space="0" w:color="auto"/>
              </w:divBdr>
            </w:div>
            <w:div w:id="765734756">
              <w:marLeft w:val="0"/>
              <w:marRight w:val="0"/>
              <w:marTop w:val="0"/>
              <w:marBottom w:val="0"/>
              <w:divBdr>
                <w:top w:val="none" w:sz="0" w:space="0" w:color="auto"/>
                <w:left w:val="none" w:sz="0" w:space="0" w:color="auto"/>
                <w:bottom w:val="none" w:sz="0" w:space="0" w:color="auto"/>
                <w:right w:val="none" w:sz="0" w:space="0" w:color="auto"/>
              </w:divBdr>
            </w:div>
            <w:div w:id="722631912">
              <w:marLeft w:val="0"/>
              <w:marRight w:val="0"/>
              <w:marTop w:val="0"/>
              <w:marBottom w:val="0"/>
              <w:divBdr>
                <w:top w:val="none" w:sz="0" w:space="0" w:color="auto"/>
                <w:left w:val="none" w:sz="0" w:space="0" w:color="auto"/>
                <w:bottom w:val="none" w:sz="0" w:space="0" w:color="auto"/>
                <w:right w:val="none" w:sz="0" w:space="0" w:color="auto"/>
              </w:divBdr>
            </w:div>
            <w:div w:id="137573453">
              <w:marLeft w:val="0"/>
              <w:marRight w:val="0"/>
              <w:marTop w:val="0"/>
              <w:marBottom w:val="0"/>
              <w:divBdr>
                <w:top w:val="none" w:sz="0" w:space="0" w:color="auto"/>
                <w:left w:val="none" w:sz="0" w:space="0" w:color="auto"/>
                <w:bottom w:val="none" w:sz="0" w:space="0" w:color="auto"/>
                <w:right w:val="none" w:sz="0" w:space="0" w:color="auto"/>
              </w:divBdr>
            </w:div>
            <w:div w:id="190387328">
              <w:marLeft w:val="0"/>
              <w:marRight w:val="0"/>
              <w:marTop w:val="0"/>
              <w:marBottom w:val="0"/>
              <w:divBdr>
                <w:top w:val="none" w:sz="0" w:space="0" w:color="auto"/>
                <w:left w:val="none" w:sz="0" w:space="0" w:color="auto"/>
                <w:bottom w:val="none" w:sz="0" w:space="0" w:color="auto"/>
                <w:right w:val="none" w:sz="0" w:space="0" w:color="auto"/>
              </w:divBdr>
            </w:div>
            <w:div w:id="2146773911">
              <w:marLeft w:val="0"/>
              <w:marRight w:val="0"/>
              <w:marTop w:val="0"/>
              <w:marBottom w:val="0"/>
              <w:divBdr>
                <w:top w:val="none" w:sz="0" w:space="0" w:color="auto"/>
                <w:left w:val="none" w:sz="0" w:space="0" w:color="auto"/>
                <w:bottom w:val="none" w:sz="0" w:space="0" w:color="auto"/>
                <w:right w:val="none" w:sz="0" w:space="0" w:color="auto"/>
              </w:divBdr>
            </w:div>
            <w:div w:id="1523787032">
              <w:marLeft w:val="0"/>
              <w:marRight w:val="0"/>
              <w:marTop w:val="0"/>
              <w:marBottom w:val="0"/>
              <w:divBdr>
                <w:top w:val="none" w:sz="0" w:space="0" w:color="auto"/>
                <w:left w:val="none" w:sz="0" w:space="0" w:color="auto"/>
                <w:bottom w:val="none" w:sz="0" w:space="0" w:color="auto"/>
                <w:right w:val="none" w:sz="0" w:space="0" w:color="auto"/>
              </w:divBdr>
            </w:div>
            <w:div w:id="794979948">
              <w:marLeft w:val="0"/>
              <w:marRight w:val="0"/>
              <w:marTop w:val="0"/>
              <w:marBottom w:val="0"/>
              <w:divBdr>
                <w:top w:val="none" w:sz="0" w:space="0" w:color="auto"/>
                <w:left w:val="none" w:sz="0" w:space="0" w:color="auto"/>
                <w:bottom w:val="none" w:sz="0" w:space="0" w:color="auto"/>
                <w:right w:val="none" w:sz="0" w:space="0" w:color="auto"/>
              </w:divBdr>
            </w:div>
            <w:div w:id="1129398714">
              <w:marLeft w:val="0"/>
              <w:marRight w:val="0"/>
              <w:marTop w:val="0"/>
              <w:marBottom w:val="0"/>
              <w:divBdr>
                <w:top w:val="none" w:sz="0" w:space="0" w:color="auto"/>
                <w:left w:val="none" w:sz="0" w:space="0" w:color="auto"/>
                <w:bottom w:val="none" w:sz="0" w:space="0" w:color="auto"/>
                <w:right w:val="none" w:sz="0" w:space="0" w:color="auto"/>
              </w:divBdr>
            </w:div>
            <w:div w:id="23536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3847">
      <w:bodyDiv w:val="1"/>
      <w:marLeft w:val="0"/>
      <w:marRight w:val="0"/>
      <w:marTop w:val="0"/>
      <w:marBottom w:val="0"/>
      <w:divBdr>
        <w:top w:val="none" w:sz="0" w:space="0" w:color="auto"/>
        <w:left w:val="none" w:sz="0" w:space="0" w:color="auto"/>
        <w:bottom w:val="none" w:sz="0" w:space="0" w:color="auto"/>
        <w:right w:val="none" w:sz="0" w:space="0" w:color="auto"/>
      </w:divBdr>
      <w:divsChild>
        <w:div w:id="587617156">
          <w:marLeft w:val="0"/>
          <w:marRight w:val="0"/>
          <w:marTop w:val="0"/>
          <w:marBottom w:val="0"/>
          <w:divBdr>
            <w:top w:val="none" w:sz="0" w:space="0" w:color="auto"/>
            <w:left w:val="none" w:sz="0" w:space="0" w:color="auto"/>
            <w:bottom w:val="none" w:sz="0" w:space="0" w:color="auto"/>
            <w:right w:val="none" w:sz="0" w:space="0" w:color="auto"/>
          </w:divBdr>
          <w:divsChild>
            <w:div w:id="415443414">
              <w:marLeft w:val="0"/>
              <w:marRight w:val="0"/>
              <w:marTop w:val="0"/>
              <w:marBottom w:val="0"/>
              <w:divBdr>
                <w:top w:val="none" w:sz="0" w:space="0" w:color="auto"/>
                <w:left w:val="none" w:sz="0" w:space="0" w:color="auto"/>
                <w:bottom w:val="none" w:sz="0" w:space="0" w:color="auto"/>
                <w:right w:val="none" w:sz="0" w:space="0" w:color="auto"/>
              </w:divBdr>
            </w:div>
            <w:div w:id="400100737">
              <w:marLeft w:val="0"/>
              <w:marRight w:val="0"/>
              <w:marTop w:val="0"/>
              <w:marBottom w:val="0"/>
              <w:divBdr>
                <w:top w:val="none" w:sz="0" w:space="0" w:color="auto"/>
                <w:left w:val="none" w:sz="0" w:space="0" w:color="auto"/>
                <w:bottom w:val="none" w:sz="0" w:space="0" w:color="auto"/>
                <w:right w:val="none" w:sz="0" w:space="0" w:color="auto"/>
              </w:divBdr>
            </w:div>
            <w:div w:id="192424078">
              <w:marLeft w:val="0"/>
              <w:marRight w:val="0"/>
              <w:marTop w:val="0"/>
              <w:marBottom w:val="0"/>
              <w:divBdr>
                <w:top w:val="none" w:sz="0" w:space="0" w:color="auto"/>
                <w:left w:val="none" w:sz="0" w:space="0" w:color="auto"/>
                <w:bottom w:val="none" w:sz="0" w:space="0" w:color="auto"/>
                <w:right w:val="none" w:sz="0" w:space="0" w:color="auto"/>
              </w:divBdr>
            </w:div>
            <w:div w:id="1669793583">
              <w:marLeft w:val="0"/>
              <w:marRight w:val="0"/>
              <w:marTop w:val="0"/>
              <w:marBottom w:val="0"/>
              <w:divBdr>
                <w:top w:val="none" w:sz="0" w:space="0" w:color="auto"/>
                <w:left w:val="none" w:sz="0" w:space="0" w:color="auto"/>
                <w:bottom w:val="none" w:sz="0" w:space="0" w:color="auto"/>
                <w:right w:val="none" w:sz="0" w:space="0" w:color="auto"/>
              </w:divBdr>
            </w:div>
            <w:div w:id="541525001">
              <w:marLeft w:val="0"/>
              <w:marRight w:val="0"/>
              <w:marTop w:val="0"/>
              <w:marBottom w:val="0"/>
              <w:divBdr>
                <w:top w:val="none" w:sz="0" w:space="0" w:color="auto"/>
                <w:left w:val="none" w:sz="0" w:space="0" w:color="auto"/>
                <w:bottom w:val="none" w:sz="0" w:space="0" w:color="auto"/>
                <w:right w:val="none" w:sz="0" w:space="0" w:color="auto"/>
              </w:divBdr>
            </w:div>
            <w:div w:id="1207915998">
              <w:marLeft w:val="0"/>
              <w:marRight w:val="0"/>
              <w:marTop w:val="0"/>
              <w:marBottom w:val="0"/>
              <w:divBdr>
                <w:top w:val="none" w:sz="0" w:space="0" w:color="auto"/>
                <w:left w:val="none" w:sz="0" w:space="0" w:color="auto"/>
                <w:bottom w:val="none" w:sz="0" w:space="0" w:color="auto"/>
                <w:right w:val="none" w:sz="0" w:space="0" w:color="auto"/>
              </w:divBdr>
            </w:div>
            <w:div w:id="1343821627">
              <w:marLeft w:val="0"/>
              <w:marRight w:val="0"/>
              <w:marTop w:val="0"/>
              <w:marBottom w:val="0"/>
              <w:divBdr>
                <w:top w:val="none" w:sz="0" w:space="0" w:color="auto"/>
                <w:left w:val="none" w:sz="0" w:space="0" w:color="auto"/>
                <w:bottom w:val="none" w:sz="0" w:space="0" w:color="auto"/>
                <w:right w:val="none" w:sz="0" w:space="0" w:color="auto"/>
              </w:divBdr>
            </w:div>
            <w:div w:id="791822030">
              <w:marLeft w:val="0"/>
              <w:marRight w:val="0"/>
              <w:marTop w:val="0"/>
              <w:marBottom w:val="0"/>
              <w:divBdr>
                <w:top w:val="none" w:sz="0" w:space="0" w:color="auto"/>
                <w:left w:val="none" w:sz="0" w:space="0" w:color="auto"/>
                <w:bottom w:val="none" w:sz="0" w:space="0" w:color="auto"/>
                <w:right w:val="none" w:sz="0" w:space="0" w:color="auto"/>
              </w:divBdr>
            </w:div>
            <w:div w:id="251745010">
              <w:marLeft w:val="0"/>
              <w:marRight w:val="0"/>
              <w:marTop w:val="0"/>
              <w:marBottom w:val="0"/>
              <w:divBdr>
                <w:top w:val="none" w:sz="0" w:space="0" w:color="auto"/>
                <w:left w:val="none" w:sz="0" w:space="0" w:color="auto"/>
                <w:bottom w:val="none" w:sz="0" w:space="0" w:color="auto"/>
                <w:right w:val="none" w:sz="0" w:space="0" w:color="auto"/>
              </w:divBdr>
            </w:div>
            <w:div w:id="109740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81143">
      <w:bodyDiv w:val="1"/>
      <w:marLeft w:val="0"/>
      <w:marRight w:val="0"/>
      <w:marTop w:val="0"/>
      <w:marBottom w:val="0"/>
      <w:divBdr>
        <w:top w:val="none" w:sz="0" w:space="0" w:color="auto"/>
        <w:left w:val="none" w:sz="0" w:space="0" w:color="auto"/>
        <w:bottom w:val="none" w:sz="0" w:space="0" w:color="auto"/>
        <w:right w:val="none" w:sz="0" w:space="0" w:color="auto"/>
      </w:divBdr>
      <w:divsChild>
        <w:div w:id="2017687521">
          <w:marLeft w:val="0"/>
          <w:marRight w:val="0"/>
          <w:marTop w:val="0"/>
          <w:marBottom w:val="0"/>
          <w:divBdr>
            <w:top w:val="none" w:sz="0" w:space="0" w:color="auto"/>
            <w:left w:val="none" w:sz="0" w:space="0" w:color="auto"/>
            <w:bottom w:val="none" w:sz="0" w:space="0" w:color="auto"/>
            <w:right w:val="none" w:sz="0" w:space="0" w:color="auto"/>
          </w:divBdr>
          <w:divsChild>
            <w:div w:id="1408303820">
              <w:marLeft w:val="0"/>
              <w:marRight w:val="0"/>
              <w:marTop w:val="0"/>
              <w:marBottom w:val="0"/>
              <w:divBdr>
                <w:top w:val="none" w:sz="0" w:space="0" w:color="auto"/>
                <w:left w:val="none" w:sz="0" w:space="0" w:color="auto"/>
                <w:bottom w:val="none" w:sz="0" w:space="0" w:color="auto"/>
                <w:right w:val="none" w:sz="0" w:space="0" w:color="auto"/>
              </w:divBdr>
            </w:div>
            <w:div w:id="1687441917">
              <w:marLeft w:val="0"/>
              <w:marRight w:val="0"/>
              <w:marTop w:val="0"/>
              <w:marBottom w:val="0"/>
              <w:divBdr>
                <w:top w:val="none" w:sz="0" w:space="0" w:color="auto"/>
                <w:left w:val="none" w:sz="0" w:space="0" w:color="auto"/>
                <w:bottom w:val="none" w:sz="0" w:space="0" w:color="auto"/>
                <w:right w:val="none" w:sz="0" w:space="0" w:color="auto"/>
              </w:divBdr>
            </w:div>
            <w:div w:id="1978493202">
              <w:marLeft w:val="0"/>
              <w:marRight w:val="0"/>
              <w:marTop w:val="0"/>
              <w:marBottom w:val="0"/>
              <w:divBdr>
                <w:top w:val="none" w:sz="0" w:space="0" w:color="auto"/>
                <w:left w:val="none" w:sz="0" w:space="0" w:color="auto"/>
                <w:bottom w:val="none" w:sz="0" w:space="0" w:color="auto"/>
                <w:right w:val="none" w:sz="0" w:space="0" w:color="auto"/>
              </w:divBdr>
            </w:div>
            <w:div w:id="1807776482">
              <w:marLeft w:val="0"/>
              <w:marRight w:val="0"/>
              <w:marTop w:val="0"/>
              <w:marBottom w:val="0"/>
              <w:divBdr>
                <w:top w:val="none" w:sz="0" w:space="0" w:color="auto"/>
                <w:left w:val="none" w:sz="0" w:space="0" w:color="auto"/>
                <w:bottom w:val="none" w:sz="0" w:space="0" w:color="auto"/>
                <w:right w:val="none" w:sz="0" w:space="0" w:color="auto"/>
              </w:divBdr>
            </w:div>
            <w:div w:id="1371805607">
              <w:marLeft w:val="0"/>
              <w:marRight w:val="0"/>
              <w:marTop w:val="0"/>
              <w:marBottom w:val="0"/>
              <w:divBdr>
                <w:top w:val="none" w:sz="0" w:space="0" w:color="auto"/>
                <w:left w:val="none" w:sz="0" w:space="0" w:color="auto"/>
                <w:bottom w:val="none" w:sz="0" w:space="0" w:color="auto"/>
                <w:right w:val="none" w:sz="0" w:space="0" w:color="auto"/>
              </w:divBdr>
            </w:div>
            <w:div w:id="1980114306">
              <w:marLeft w:val="0"/>
              <w:marRight w:val="0"/>
              <w:marTop w:val="0"/>
              <w:marBottom w:val="0"/>
              <w:divBdr>
                <w:top w:val="none" w:sz="0" w:space="0" w:color="auto"/>
                <w:left w:val="none" w:sz="0" w:space="0" w:color="auto"/>
                <w:bottom w:val="none" w:sz="0" w:space="0" w:color="auto"/>
                <w:right w:val="none" w:sz="0" w:space="0" w:color="auto"/>
              </w:divBdr>
            </w:div>
            <w:div w:id="190401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4870">
      <w:bodyDiv w:val="1"/>
      <w:marLeft w:val="0"/>
      <w:marRight w:val="0"/>
      <w:marTop w:val="0"/>
      <w:marBottom w:val="0"/>
      <w:divBdr>
        <w:top w:val="none" w:sz="0" w:space="0" w:color="auto"/>
        <w:left w:val="none" w:sz="0" w:space="0" w:color="auto"/>
        <w:bottom w:val="none" w:sz="0" w:space="0" w:color="auto"/>
        <w:right w:val="none" w:sz="0" w:space="0" w:color="auto"/>
      </w:divBdr>
      <w:divsChild>
        <w:div w:id="710768422">
          <w:marLeft w:val="0"/>
          <w:marRight w:val="0"/>
          <w:marTop w:val="0"/>
          <w:marBottom w:val="0"/>
          <w:divBdr>
            <w:top w:val="none" w:sz="0" w:space="0" w:color="auto"/>
            <w:left w:val="none" w:sz="0" w:space="0" w:color="auto"/>
            <w:bottom w:val="none" w:sz="0" w:space="0" w:color="auto"/>
            <w:right w:val="none" w:sz="0" w:space="0" w:color="auto"/>
          </w:divBdr>
          <w:divsChild>
            <w:div w:id="1954238647">
              <w:marLeft w:val="0"/>
              <w:marRight w:val="0"/>
              <w:marTop w:val="0"/>
              <w:marBottom w:val="0"/>
              <w:divBdr>
                <w:top w:val="none" w:sz="0" w:space="0" w:color="auto"/>
                <w:left w:val="none" w:sz="0" w:space="0" w:color="auto"/>
                <w:bottom w:val="none" w:sz="0" w:space="0" w:color="auto"/>
                <w:right w:val="none" w:sz="0" w:space="0" w:color="auto"/>
              </w:divBdr>
              <w:divsChild>
                <w:div w:id="111555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935003">
      <w:bodyDiv w:val="1"/>
      <w:marLeft w:val="0"/>
      <w:marRight w:val="0"/>
      <w:marTop w:val="0"/>
      <w:marBottom w:val="0"/>
      <w:divBdr>
        <w:top w:val="none" w:sz="0" w:space="0" w:color="auto"/>
        <w:left w:val="none" w:sz="0" w:space="0" w:color="auto"/>
        <w:bottom w:val="none" w:sz="0" w:space="0" w:color="auto"/>
        <w:right w:val="none" w:sz="0" w:space="0" w:color="auto"/>
      </w:divBdr>
      <w:divsChild>
        <w:div w:id="915286263">
          <w:marLeft w:val="0"/>
          <w:marRight w:val="0"/>
          <w:marTop w:val="0"/>
          <w:marBottom w:val="0"/>
          <w:divBdr>
            <w:top w:val="single" w:sz="2" w:space="0" w:color="auto"/>
            <w:left w:val="single" w:sz="2" w:space="0" w:color="auto"/>
            <w:bottom w:val="single" w:sz="6" w:space="0" w:color="auto"/>
            <w:right w:val="single" w:sz="2" w:space="0" w:color="auto"/>
          </w:divBdr>
          <w:divsChild>
            <w:div w:id="284770703">
              <w:marLeft w:val="0"/>
              <w:marRight w:val="0"/>
              <w:marTop w:val="100"/>
              <w:marBottom w:val="100"/>
              <w:divBdr>
                <w:top w:val="single" w:sz="2" w:space="0" w:color="D9D9E3"/>
                <w:left w:val="single" w:sz="2" w:space="0" w:color="D9D9E3"/>
                <w:bottom w:val="single" w:sz="2" w:space="0" w:color="D9D9E3"/>
                <w:right w:val="single" w:sz="2" w:space="0" w:color="D9D9E3"/>
              </w:divBdr>
              <w:divsChild>
                <w:div w:id="606078583">
                  <w:marLeft w:val="0"/>
                  <w:marRight w:val="0"/>
                  <w:marTop w:val="0"/>
                  <w:marBottom w:val="0"/>
                  <w:divBdr>
                    <w:top w:val="single" w:sz="2" w:space="0" w:color="D9D9E3"/>
                    <w:left w:val="single" w:sz="2" w:space="0" w:color="D9D9E3"/>
                    <w:bottom w:val="single" w:sz="2" w:space="0" w:color="D9D9E3"/>
                    <w:right w:val="single" w:sz="2" w:space="0" w:color="D9D9E3"/>
                  </w:divBdr>
                  <w:divsChild>
                    <w:div w:id="1154295178">
                      <w:marLeft w:val="0"/>
                      <w:marRight w:val="0"/>
                      <w:marTop w:val="0"/>
                      <w:marBottom w:val="0"/>
                      <w:divBdr>
                        <w:top w:val="single" w:sz="2" w:space="0" w:color="D9D9E3"/>
                        <w:left w:val="single" w:sz="2" w:space="0" w:color="D9D9E3"/>
                        <w:bottom w:val="single" w:sz="2" w:space="0" w:color="D9D9E3"/>
                        <w:right w:val="single" w:sz="2" w:space="0" w:color="D9D9E3"/>
                      </w:divBdr>
                      <w:divsChild>
                        <w:div w:id="364599914">
                          <w:marLeft w:val="0"/>
                          <w:marRight w:val="0"/>
                          <w:marTop w:val="0"/>
                          <w:marBottom w:val="0"/>
                          <w:divBdr>
                            <w:top w:val="single" w:sz="2" w:space="0" w:color="D9D9E3"/>
                            <w:left w:val="single" w:sz="2" w:space="0" w:color="D9D9E3"/>
                            <w:bottom w:val="single" w:sz="2" w:space="0" w:color="D9D9E3"/>
                            <w:right w:val="single" w:sz="2" w:space="0" w:color="D9D9E3"/>
                          </w:divBdr>
                          <w:divsChild>
                            <w:div w:id="12149996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89870476">
      <w:bodyDiv w:val="1"/>
      <w:marLeft w:val="0"/>
      <w:marRight w:val="0"/>
      <w:marTop w:val="0"/>
      <w:marBottom w:val="0"/>
      <w:divBdr>
        <w:top w:val="none" w:sz="0" w:space="0" w:color="auto"/>
        <w:left w:val="none" w:sz="0" w:space="0" w:color="auto"/>
        <w:bottom w:val="none" w:sz="0" w:space="0" w:color="auto"/>
        <w:right w:val="none" w:sz="0" w:space="0" w:color="auto"/>
      </w:divBdr>
      <w:divsChild>
        <w:div w:id="20740038">
          <w:marLeft w:val="0"/>
          <w:marRight w:val="0"/>
          <w:marTop w:val="0"/>
          <w:marBottom w:val="0"/>
          <w:divBdr>
            <w:top w:val="none" w:sz="0" w:space="0" w:color="auto"/>
            <w:left w:val="none" w:sz="0" w:space="0" w:color="auto"/>
            <w:bottom w:val="none" w:sz="0" w:space="0" w:color="auto"/>
            <w:right w:val="none" w:sz="0" w:space="0" w:color="auto"/>
          </w:divBdr>
          <w:divsChild>
            <w:div w:id="1526482856">
              <w:marLeft w:val="0"/>
              <w:marRight w:val="0"/>
              <w:marTop w:val="0"/>
              <w:marBottom w:val="0"/>
              <w:divBdr>
                <w:top w:val="none" w:sz="0" w:space="0" w:color="auto"/>
                <w:left w:val="none" w:sz="0" w:space="0" w:color="auto"/>
                <w:bottom w:val="none" w:sz="0" w:space="0" w:color="auto"/>
                <w:right w:val="none" w:sz="0" w:space="0" w:color="auto"/>
              </w:divBdr>
            </w:div>
            <w:div w:id="635381394">
              <w:marLeft w:val="0"/>
              <w:marRight w:val="0"/>
              <w:marTop w:val="0"/>
              <w:marBottom w:val="0"/>
              <w:divBdr>
                <w:top w:val="none" w:sz="0" w:space="0" w:color="auto"/>
                <w:left w:val="none" w:sz="0" w:space="0" w:color="auto"/>
                <w:bottom w:val="none" w:sz="0" w:space="0" w:color="auto"/>
                <w:right w:val="none" w:sz="0" w:space="0" w:color="auto"/>
              </w:divBdr>
            </w:div>
            <w:div w:id="1203058506">
              <w:marLeft w:val="0"/>
              <w:marRight w:val="0"/>
              <w:marTop w:val="0"/>
              <w:marBottom w:val="0"/>
              <w:divBdr>
                <w:top w:val="none" w:sz="0" w:space="0" w:color="auto"/>
                <w:left w:val="none" w:sz="0" w:space="0" w:color="auto"/>
                <w:bottom w:val="none" w:sz="0" w:space="0" w:color="auto"/>
                <w:right w:val="none" w:sz="0" w:space="0" w:color="auto"/>
              </w:divBdr>
            </w:div>
            <w:div w:id="428040964">
              <w:marLeft w:val="0"/>
              <w:marRight w:val="0"/>
              <w:marTop w:val="0"/>
              <w:marBottom w:val="0"/>
              <w:divBdr>
                <w:top w:val="none" w:sz="0" w:space="0" w:color="auto"/>
                <w:left w:val="none" w:sz="0" w:space="0" w:color="auto"/>
                <w:bottom w:val="none" w:sz="0" w:space="0" w:color="auto"/>
                <w:right w:val="none" w:sz="0" w:space="0" w:color="auto"/>
              </w:divBdr>
            </w:div>
            <w:div w:id="1038628275">
              <w:marLeft w:val="0"/>
              <w:marRight w:val="0"/>
              <w:marTop w:val="0"/>
              <w:marBottom w:val="0"/>
              <w:divBdr>
                <w:top w:val="none" w:sz="0" w:space="0" w:color="auto"/>
                <w:left w:val="none" w:sz="0" w:space="0" w:color="auto"/>
                <w:bottom w:val="none" w:sz="0" w:space="0" w:color="auto"/>
                <w:right w:val="none" w:sz="0" w:space="0" w:color="auto"/>
              </w:divBdr>
            </w:div>
            <w:div w:id="891384992">
              <w:marLeft w:val="0"/>
              <w:marRight w:val="0"/>
              <w:marTop w:val="0"/>
              <w:marBottom w:val="0"/>
              <w:divBdr>
                <w:top w:val="none" w:sz="0" w:space="0" w:color="auto"/>
                <w:left w:val="none" w:sz="0" w:space="0" w:color="auto"/>
                <w:bottom w:val="none" w:sz="0" w:space="0" w:color="auto"/>
                <w:right w:val="none" w:sz="0" w:space="0" w:color="auto"/>
              </w:divBdr>
            </w:div>
            <w:div w:id="1480534194">
              <w:marLeft w:val="0"/>
              <w:marRight w:val="0"/>
              <w:marTop w:val="0"/>
              <w:marBottom w:val="0"/>
              <w:divBdr>
                <w:top w:val="none" w:sz="0" w:space="0" w:color="auto"/>
                <w:left w:val="none" w:sz="0" w:space="0" w:color="auto"/>
                <w:bottom w:val="none" w:sz="0" w:space="0" w:color="auto"/>
                <w:right w:val="none" w:sz="0" w:space="0" w:color="auto"/>
              </w:divBdr>
            </w:div>
            <w:div w:id="1107390394">
              <w:marLeft w:val="0"/>
              <w:marRight w:val="0"/>
              <w:marTop w:val="0"/>
              <w:marBottom w:val="0"/>
              <w:divBdr>
                <w:top w:val="none" w:sz="0" w:space="0" w:color="auto"/>
                <w:left w:val="none" w:sz="0" w:space="0" w:color="auto"/>
                <w:bottom w:val="none" w:sz="0" w:space="0" w:color="auto"/>
                <w:right w:val="none" w:sz="0" w:space="0" w:color="auto"/>
              </w:divBdr>
            </w:div>
            <w:div w:id="1223635546">
              <w:marLeft w:val="0"/>
              <w:marRight w:val="0"/>
              <w:marTop w:val="0"/>
              <w:marBottom w:val="0"/>
              <w:divBdr>
                <w:top w:val="none" w:sz="0" w:space="0" w:color="auto"/>
                <w:left w:val="none" w:sz="0" w:space="0" w:color="auto"/>
                <w:bottom w:val="none" w:sz="0" w:space="0" w:color="auto"/>
                <w:right w:val="none" w:sz="0" w:space="0" w:color="auto"/>
              </w:divBdr>
            </w:div>
            <w:div w:id="820928966">
              <w:marLeft w:val="0"/>
              <w:marRight w:val="0"/>
              <w:marTop w:val="0"/>
              <w:marBottom w:val="0"/>
              <w:divBdr>
                <w:top w:val="none" w:sz="0" w:space="0" w:color="auto"/>
                <w:left w:val="none" w:sz="0" w:space="0" w:color="auto"/>
                <w:bottom w:val="none" w:sz="0" w:space="0" w:color="auto"/>
                <w:right w:val="none" w:sz="0" w:space="0" w:color="auto"/>
              </w:divBdr>
            </w:div>
            <w:div w:id="489103798">
              <w:marLeft w:val="0"/>
              <w:marRight w:val="0"/>
              <w:marTop w:val="0"/>
              <w:marBottom w:val="0"/>
              <w:divBdr>
                <w:top w:val="none" w:sz="0" w:space="0" w:color="auto"/>
                <w:left w:val="none" w:sz="0" w:space="0" w:color="auto"/>
                <w:bottom w:val="none" w:sz="0" w:space="0" w:color="auto"/>
                <w:right w:val="none" w:sz="0" w:space="0" w:color="auto"/>
              </w:divBdr>
            </w:div>
            <w:div w:id="1571649659">
              <w:marLeft w:val="0"/>
              <w:marRight w:val="0"/>
              <w:marTop w:val="0"/>
              <w:marBottom w:val="0"/>
              <w:divBdr>
                <w:top w:val="none" w:sz="0" w:space="0" w:color="auto"/>
                <w:left w:val="none" w:sz="0" w:space="0" w:color="auto"/>
                <w:bottom w:val="none" w:sz="0" w:space="0" w:color="auto"/>
                <w:right w:val="none" w:sz="0" w:space="0" w:color="auto"/>
              </w:divBdr>
            </w:div>
            <w:div w:id="844244503">
              <w:marLeft w:val="0"/>
              <w:marRight w:val="0"/>
              <w:marTop w:val="0"/>
              <w:marBottom w:val="0"/>
              <w:divBdr>
                <w:top w:val="none" w:sz="0" w:space="0" w:color="auto"/>
                <w:left w:val="none" w:sz="0" w:space="0" w:color="auto"/>
                <w:bottom w:val="none" w:sz="0" w:space="0" w:color="auto"/>
                <w:right w:val="none" w:sz="0" w:space="0" w:color="auto"/>
              </w:divBdr>
            </w:div>
            <w:div w:id="1447113294">
              <w:marLeft w:val="0"/>
              <w:marRight w:val="0"/>
              <w:marTop w:val="0"/>
              <w:marBottom w:val="0"/>
              <w:divBdr>
                <w:top w:val="none" w:sz="0" w:space="0" w:color="auto"/>
                <w:left w:val="none" w:sz="0" w:space="0" w:color="auto"/>
                <w:bottom w:val="none" w:sz="0" w:space="0" w:color="auto"/>
                <w:right w:val="none" w:sz="0" w:space="0" w:color="auto"/>
              </w:divBdr>
            </w:div>
            <w:div w:id="1700467511">
              <w:marLeft w:val="0"/>
              <w:marRight w:val="0"/>
              <w:marTop w:val="0"/>
              <w:marBottom w:val="0"/>
              <w:divBdr>
                <w:top w:val="none" w:sz="0" w:space="0" w:color="auto"/>
                <w:left w:val="none" w:sz="0" w:space="0" w:color="auto"/>
                <w:bottom w:val="none" w:sz="0" w:space="0" w:color="auto"/>
                <w:right w:val="none" w:sz="0" w:space="0" w:color="auto"/>
              </w:divBdr>
            </w:div>
            <w:div w:id="97656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21036">
      <w:bodyDiv w:val="1"/>
      <w:marLeft w:val="0"/>
      <w:marRight w:val="0"/>
      <w:marTop w:val="0"/>
      <w:marBottom w:val="0"/>
      <w:divBdr>
        <w:top w:val="none" w:sz="0" w:space="0" w:color="auto"/>
        <w:left w:val="none" w:sz="0" w:space="0" w:color="auto"/>
        <w:bottom w:val="none" w:sz="0" w:space="0" w:color="auto"/>
        <w:right w:val="none" w:sz="0" w:space="0" w:color="auto"/>
      </w:divBdr>
    </w:div>
    <w:div w:id="344134865">
      <w:bodyDiv w:val="1"/>
      <w:marLeft w:val="0"/>
      <w:marRight w:val="0"/>
      <w:marTop w:val="0"/>
      <w:marBottom w:val="0"/>
      <w:divBdr>
        <w:top w:val="none" w:sz="0" w:space="0" w:color="auto"/>
        <w:left w:val="none" w:sz="0" w:space="0" w:color="auto"/>
        <w:bottom w:val="none" w:sz="0" w:space="0" w:color="auto"/>
        <w:right w:val="none" w:sz="0" w:space="0" w:color="auto"/>
      </w:divBdr>
      <w:divsChild>
        <w:div w:id="1011374046">
          <w:marLeft w:val="0"/>
          <w:marRight w:val="0"/>
          <w:marTop w:val="0"/>
          <w:marBottom w:val="0"/>
          <w:divBdr>
            <w:top w:val="none" w:sz="0" w:space="0" w:color="auto"/>
            <w:left w:val="none" w:sz="0" w:space="0" w:color="auto"/>
            <w:bottom w:val="none" w:sz="0" w:space="0" w:color="auto"/>
            <w:right w:val="none" w:sz="0" w:space="0" w:color="auto"/>
          </w:divBdr>
          <w:divsChild>
            <w:div w:id="1632638092">
              <w:marLeft w:val="0"/>
              <w:marRight w:val="0"/>
              <w:marTop w:val="0"/>
              <w:marBottom w:val="0"/>
              <w:divBdr>
                <w:top w:val="none" w:sz="0" w:space="0" w:color="auto"/>
                <w:left w:val="none" w:sz="0" w:space="0" w:color="auto"/>
                <w:bottom w:val="none" w:sz="0" w:space="0" w:color="auto"/>
                <w:right w:val="none" w:sz="0" w:space="0" w:color="auto"/>
              </w:divBdr>
              <w:divsChild>
                <w:div w:id="110692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0125">
      <w:bodyDiv w:val="1"/>
      <w:marLeft w:val="0"/>
      <w:marRight w:val="0"/>
      <w:marTop w:val="0"/>
      <w:marBottom w:val="0"/>
      <w:divBdr>
        <w:top w:val="none" w:sz="0" w:space="0" w:color="auto"/>
        <w:left w:val="none" w:sz="0" w:space="0" w:color="auto"/>
        <w:bottom w:val="none" w:sz="0" w:space="0" w:color="auto"/>
        <w:right w:val="none" w:sz="0" w:space="0" w:color="auto"/>
      </w:divBdr>
    </w:div>
    <w:div w:id="425350411">
      <w:bodyDiv w:val="1"/>
      <w:marLeft w:val="0"/>
      <w:marRight w:val="0"/>
      <w:marTop w:val="0"/>
      <w:marBottom w:val="0"/>
      <w:divBdr>
        <w:top w:val="none" w:sz="0" w:space="0" w:color="auto"/>
        <w:left w:val="none" w:sz="0" w:space="0" w:color="auto"/>
        <w:bottom w:val="none" w:sz="0" w:space="0" w:color="auto"/>
        <w:right w:val="none" w:sz="0" w:space="0" w:color="auto"/>
      </w:divBdr>
    </w:div>
    <w:div w:id="458112803">
      <w:bodyDiv w:val="1"/>
      <w:marLeft w:val="0"/>
      <w:marRight w:val="0"/>
      <w:marTop w:val="0"/>
      <w:marBottom w:val="0"/>
      <w:divBdr>
        <w:top w:val="none" w:sz="0" w:space="0" w:color="auto"/>
        <w:left w:val="none" w:sz="0" w:space="0" w:color="auto"/>
        <w:bottom w:val="none" w:sz="0" w:space="0" w:color="auto"/>
        <w:right w:val="none" w:sz="0" w:space="0" w:color="auto"/>
      </w:divBdr>
    </w:div>
    <w:div w:id="467280332">
      <w:bodyDiv w:val="1"/>
      <w:marLeft w:val="0"/>
      <w:marRight w:val="0"/>
      <w:marTop w:val="0"/>
      <w:marBottom w:val="0"/>
      <w:divBdr>
        <w:top w:val="none" w:sz="0" w:space="0" w:color="auto"/>
        <w:left w:val="none" w:sz="0" w:space="0" w:color="auto"/>
        <w:bottom w:val="none" w:sz="0" w:space="0" w:color="auto"/>
        <w:right w:val="none" w:sz="0" w:space="0" w:color="auto"/>
      </w:divBdr>
    </w:div>
    <w:div w:id="484317805">
      <w:bodyDiv w:val="1"/>
      <w:marLeft w:val="0"/>
      <w:marRight w:val="0"/>
      <w:marTop w:val="0"/>
      <w:marBottom w:val="0"/>
      <w:divBdr>
        <w:top w:val="none" w:sz="0" w:space="0" w:color="auto"/>
        <w:left w:val="none" w:sz="0" w:space="0" w:color="auto"/>
        <w:bottom w:val="none" w:sz="0" w:space="0" w:color="auto"/>
        <w:right w:val="none" w:sz="0" w:space="0" w:color="auto"/>
      </w:divBdr>
    </w:div>
    <w:div w:id="506943385">
      <w:bodyDiv w:val="1"/>
      <w:marLeft w:val="0"/>
      <w:marRight w:val="0"/>
      <w:marTop w:val="0"/>
      <w:marBottom w:val="0"/>
      <w:divBdr>
        <w:top w:val="none" w:sz="0" w:space="0" w:color="auto"/>
        <w:left w:val="none" w:sz="0" w:space="0" w:color="auto"/>
        <w:bottom w:val="none" w:sz="0" w:space="0" w:color="auto"/>
        <w:right w:val="none" w:sz="0" w:space="0" w:color="auto"/>
      </w:divBdr>
    </w:div>
    <w:div w:id="554437702">
      <w:bodyDiv w:val="1"/>
      <w:marLeft w:val="0"/>
      <w:marRight w:val="0"/>
      <w:marTop w:val="0"/>
      <w:marBottom w:val="0"/>
      <w:divBdr>
        <w:top w:val="none" w:sz="0" w:space="0" w:color="auto"/>
        <w:left w:val="none" w:sz="0" w:space="0" w:color="auto"/>
        <w:bottom w:val="none" w:sz="0" w:space="0" w:color="auto"/>
        <w:right w:val="none" w:sz="0" w:space="0" w:color="auto"/>
      </w:divBdr>
    </w:div>
    <w:div w:id="566844339">
      <w:bodyDiv w:val="1"/>
      <w:marLeft w:val="0"/>
      <w:marRight w:val="0"/>
      <w:marTop w:val="0"/>
      <w:marBottom w:val="0"/>
      <w:divBdr>
        <w:top w:val="none" w:sz="0" w:space="0" w:color="auto"/>
        <w:left w:val="none" w:sz="0" w:space="0" w:color="auto"/>
        <w:bottom w:val="none" w:sz="0" w:space="0" w:color="auto"/>
        <w:right w:val="none" w:sz="0" w:space="0" w:color="auto"/>
      </w:divBdr>
    </w:div>
    <w:div w:id="628777650">
      <w:bodyDiv w:val="1"/>
      <w:marLeft w:val="0"/>
      <w:marRight w:val="0"/>
      <w:marTop w:val="0"/>
      <w:marBottom w:val="0"/>
      <w:divBdr>
        <w:top w:val="none" w:sz="0" w:space="0" w:color="auto"/>
        <w:left w:val="none" w:sz="0" w:space="0" w:color="auto"/>
        <w:bottom w:val="none" w:sz="0" w:space="0" w:color="auto"/>
        <w:right w:val="none" w:sz="0" w:space="0" w:color="auto"/>
      </w:divBdr>
      <w:divsChild>
        <w:div w:id="1446266419">
          <w:marLeft w:val="0"/>
          <w:marRight w:val="0"/>
          <w:marTop w:val="0"/>
          <w:marBottom w:val="0"/>
          <w:divBdr>
            <w:top w:val="none" w:sz="0" w:space="0" w:color="auto"/>
            <w:left w:val="none" w:sz="0" w:space="0" w:color="auto"/>
            <w:bottom w:val="none" w:sz="0" w:space="0" w:color="auto"/>
            <w:right w:val="none" w:sz="0" w:space="0" w:color="auto"/>
          </w:divBdr>
          <w:divsChild>
            <w:div w:id="603344567">
              <w:marLeft w:val="0"/>
              <w:marRight w:val="0"/>
              <w:marTop w:val="0"/>
              <w:marBottom w:val="0"/>
              <w:divBdr>
                <w:top w:val="none" w:sz="0" w:space="0" w:color="auto"/>
                <w:left w:val="none" w:sz="0" w:space="0" w:color="auto"/>
                <w:bottom w:val="none" w:sz="0" w:space="0" w:color="auto"/>
                <w:right w:val="none" w:sz="0" w:space="0" w:color="auto"/>
              </w:divBdr>
              <w:divsChild>
                <w:div w:id="599025098">
                  <w:marLeft w:val="0"/>
                  <w:marRight w:val="0"/>
                  <w:marTop w:val="0"/>
                  <w:marBottom w:val="0"/>
                  <w:divBdr>
                    <w:top w:val="none" w:sz="0" w:space="0" w:color="auto"/>
                    <w:left w:val="none" w:sz="0" w:space="0" w:color="auto"/>
                    <w:bottom w:val="none" w:sz="0" w:space="0" w:color="auto"/>
                    <w:right w:val="none" w:sz="0" w:space="0" w:color="auto"/>
                  </w:divBdr>
                  <w:divsChild>
                    <w:div w:id="112840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801789">
      <w:bodyDiv w:val="1"/>
      <w:marLeft w:val="0"/>
      <w:marRight w:val="0"/>
      <w:marTop w:val="0"/>
      <w:marBottom w:val="0"/>
      <w:divBdr>
        <w:top w:val="none" w:sz="0" w:space="0" w:color="auto"/>
        <w:left w:val="none" w:sz="0" w:space="0" w:color="auto"/>
        <w:bottom w:val="none" w:sz="0" w:space="0" w:color="auto"/>
        <w:right w:val="none" w:sz="0" w:space="0" w:color="auto"/>
      </w:divBdr>
      <w:divsChild>
        <w:div w:id="669983767">
          <w:marLeft w:val="0"/>
          <w:marRight w:val="0"/>
          <w:marTop w:val="0"/>
          <w:marBottom w:val="0"/>
          <w:divBdr>
            <w:top w:val="none" w:sz="0" w:space="0" w:color="auto"/>
            <w:left w:val="none" w:sz="0" w:space="0" w:color="auto"/>
            <w:bottom w:val="none" w:sz="0" w:space="0" w:color="auto"/>
            <w:right w:val="none" w:sz="0" w:space="0" w:color="auto"/>
          </w:divBdr>
          <w:divsChild>
            <w:div w:id="187977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6100">
      <w:bodyDiv w:val="1"/>
      <w:marLeft w:val="0"/>
      <w:marRight w:val="0"/>
      <w:marTop w:val="0"/>
      <w:marBottom w:val="0"/>
      <w:divBdr>
        <w:top w:val="none" w:sz="0" w:space="0" w:color="auto"/>
        <w:left w:val="none" w:sz="0" w:space="0" w:color="auto"/>
        <w:bottom w:val="none" w:sz="0" w:space="0" w:color="auto"/>
        <w:right w:val="none" w:sz="0" w:space="0" w:color="auto"/>
      </w:divBdr>
    </w:div>
    <w:div w:id="677347252">
      <w:bodyDiv w:val="1"/>
      <w:marLeft w:val="0"/>
      <w:marRight w:val="0"/>
      <w:marTop w:val="0"/>
      <w:marBottom w:val="0"/>
      <w:divBdr>
        <w:top w:val="none" w:sz="0" w:space="0" w:color="auto"/>
        <w:left w:val="none" w:sz="0" w:space="0" w:color="auto"/>
        <w:bottom w:val="none" w:sz="0" w:space="0" w:color="auto"/>
        <w:right w:val="none" w:sz="0" w:space="0" w:color="auto"/>
      </w:divBdr>
    </w:div>
    <w:div w:id="682783854">
      <w:bodyDiv w:val="1"/>
      <w:marLeft w:val="0"/>
      <w:marRight w:val="0"/>
      <w:marTop w:val="0"/>
      <w:marBottom w:val="0"/>
      <w:divBdr>
        <w:top w:val="none" w:sz="0" w:space="0" w:color="auto"/>
        <w:left w:val="none" w:sz="0" w:space="0" w:color="auto"/>
        <w:bottom w:val="none" w:sz="0" w:space="0" w:color="auto"/>
        <w:right w:val="none" w:sz="0" w:space="0" w:color="auto"/>
      </w:divBdr>
    </w:div>
    <w:div w:id="711659051">
      <w:bodyDiv w:val="1"/>
      <w:marLeft w:val="0"/>
      <w:marRight w:val="0"/>
      <w:marTop w:val="0"/>
      <w:marBottom w:val="0"/>
      <w:divBdr>
        <w:top w:val="none" w:sz="0" w:space="0" w:color="auto"/>
        <w:left w:val="none" w:sz="0" w:space="0" w:color="auto"/>
        <w:bottom w:val="none" w:sz="0" w:space="0" w:color="auto"/>
        <w:right w:val="none" w:sz="0" w:space="0" w:color="auto"/>
      </w:divBdr>
    </w:div>
    <w:div w:id="737435350">
      <w:bodyDiv w:val="1"/>
      <w:marLeft w:val="0"/>
      <w:marRight w:val="0"/>
      <w:marTop w:val="0"/>
      <w:marBottom w:val="0"/>
      <w:divBdr>
        <w:top w:val="none" w:sz="0" w:space="0" w:color="auto"/>
        <w:left w:val="none" w:sz="0" w:space="0" w:color="auto"/>
        <w:bottom w:val="none" w:sz="0" w:space="0" w:color="auto"/>
        <w:right w:val="none" w:sz="0" w:space="0" w:color="auto"/>
      </w:divBdr>
    </w:div>
    <w:div w:id="832338942">
      <w:bodyDiv w:val="1"/>
      <w:marLeft w:val="0"/>
      <w:marRight w:val="0"/>
      <w:marTop w:val="0"/>
      <w:marBottom w:val="0"/>
      <w:divBdr>
        <w:top w:val="none" w:sz="0" w:space="0" w:color="auto"/>
        <w:left w:val="none" w:sz="0" w:space="0" w:color="auto"/>
        <w:bottom w:val="none" w:sz="0" w:space="0" w:color="auto"/>
        <w:right w:val="none" w:sz="0" w:space="0" w:color="auto"/>
      </w:divBdr>
    </w:div>
    <w:div w:id="856699032">
      <w:bodyDiv w:val="1"/>
      <w:marLeft w:val="0"/>
      <w:marRight w:val="0"/>
      <w:marTop w:val="0"/>
      <w:marBottom w:val="0"/>
      <w:divBdr>
        <w:top w:val="none" w:sz="0" w:space="0" w:color="auto"/>
        <w:left w:val="none" w:sz="0" w:space="0" w:color="auto"/>
        <w:bottom w:val="none" w:sz="0" w:space="0" w:color="auto"/>
        <w:right w:val="none" w:sz="0" w:space="0" w:color="auto"/>
      </w:divBdr>
      <w:divsChild>
        <w:div w:id="1803886889">
          <w:marLeft w:val="0"/>
          <w:marRight w:val="0"/>
          <w:marTop w:val="0"/>
          <w:marBottom w:val="0"/>
          <w:divBdr>
            <w:top w:val="none" w:sz="0" w:space="0" w:color="auto"/>
            <w:left w:val="none" w:sz="0" w:space="0" w:color="auto"/>
            <w:bottom w:val="none" w:sz="0" w:space="0" w:color="auto"/>
            <w:right w:val="none" w:sz="0" w:space="0" w:color="auto"/>
          </w:divBdr>
          <w:divsChild>
            <w:div w:id="1339505688">
              <w:marLeft w:val="0"/>
              <w:marRight w:val="0"/>
              <w:marTop w:val="0"/>
              <w:marBottom w:val="0"/>
              <w:divBdr>
                <w:top w:val="none" w:sz="0" w:space="0" w:color="auto"/>
                <w:left w:val="none" w:sz="0" w:space="0" w:color="auto"/>
                <w:bottom w:val="none" w:sz="0" w:space="0" w:color="auto"/>
                <w:right w:val="none" w:sz="0" w:space="0" w:color="auto"/>
              </w:divBdr>
              <w:divsChild>
                <w:div w:id="41995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14748">
      <w:bodyDiv w:val="1"/>
      <w:marLeft w:val="0"/>
      <w:marRight w:val="0"/>
      <w:marTop w:val="0"/>
      <w:marBottom w:val="0"/>
      <w:divBdr>
        <w:top w:val="none" w:sz="0" w:space="0" w:color="auto"/>
        <w:left w:val="none" w:sz="0" w:space="0" w:color="auto"/>
        <w:bottom w:val="none" w:sz="0" w:space="0" w:color="auto"/>
        <w:right w:val="none" w:sz="0" w:space="0" w:color="auto"/>
      </w:divBdr>
    </w:div>
    <w:div w:id="896477972">
      <w:bodyDiv w:val="1"/>
      <w:marLeft w:val="0"/>
      <w:marRight w:val="0"/>
      <w:marTop w:val="0"/>
      <w:marBottom w:val="0"/>
      <w:divBdr>
        <w:top w:val="none" w:sz="0" w:space="0" w:color="auto"/>
        <w:left w:val="none" w:sz="0" w:space="0" w:color="auto"/>
        <w:bottom w:val="none" w:sz="0" w:space="0" w:color="auto"/>
        <w:right w:val="none" w:sz="0" w:space="0" w:color="auto"/>
      </w:divBdr>
    </w:div>
    <w:div w:id="964430626">
      <w:bodyDiv w:val="1"/>
      <w:marLeft w:val="0"/>
      <w:marRight w:val="0"/>
      <w:marTop w:val="0"/>
      <w:marBottom w:val="0"/>
      <w:divBdr>
        <w:top w:val="none" w:sz="0" w:space="0" w:color="auto"/>
        <w:left w:val="none" w:sz="0" w:space="0" w:color="auto"/>
        <w:bottom w:val="none" w:sz="0" w:space="0" w:color="auto"/>
        <w:right w:val="none" w:sz="0" w:space="0" w:color="auto"/>
      </w:divBdr>
      <w:divsChild>
        <w:div w:id="93139062">
          <w:marLeft w:val="0"/>
          <w:marRight w:val="0"/>
          <w:marTop w:val="0"/>
          <w:marBottom w:val="0"/>
          <w:divBdr>
            <w:top w:val="none" w:sz="0" w:space="0" w:color="auto"/>
            <w:left w:val="none" w:sz="0" w:space="0" w:color="auto"/>
            <w:bottom w:val="none" w:sz="0" w:space="0" w:color="auto"/>
            <w:right w:val="none" w:sz="0" w:space="0" w:color="auto"/>
          </w:divBdr>
          <w:divsChild>
            <w:div w:id="208464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97746">
      <w:bodyDiv w:val="1"/>
      <w:marLeft w:val="0"/>
      <w:marRight w:val="0"/>
      <w:marTop w:val="0"/>
      <w:marBottom w:val="0"/>
      <w:divBdr>
        <w:top w:val="none" w:sz="0" w:space="0" w:color="auto"/>
        <w:left w:val="none" w:sz="0" w:space="0" w:color="auto"/>
        <w:bottom w:val="none" w:sz="0" w:space="0" w:color="auto"/>
        <w:right w:val="none" w:sz="0" w:space="0" w:color="auto"/>
      </w:divBdr>
      <w:divsChild>
        <w:div w:id="145783651">
          <w:marLeft w:val="0"/>
          <w:marRight w:val="0"/>
          <w:marTop w:val="0"/>
          <w:marBottom w:val="0"/>
          <w:divBdr>
            <w:top w:val="none" w:sz="0" w:space="0" w:color="auto"/>
            <w:left w:val="none" w:sz="0" w:space="0" w:color="auto"/>
            <w:bottom w:val="none" w:sz="0" w:space="0" w:color="auto"/>
            <w:right w:val="none" w:sz="0" w:space="0" w:color="auto"/>
          </w:divBdr>
          <w:divsChild>
            <w:div w:id="115159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16899">
      <w:bodyDiv w:val="1"/>
      <w:marLeft w:val="0"/>
      <w:marRight w:val="0"/>
      <w:marTop w:val="0"/>
      <w:marBottom w:val="0"/>
      <w:divBdr>
        <w:top w:val="none" w:sz="0" w:space="0" w:color="auto"/>
        <w:left w:val="none" w:sz="0" w:space="0" w:color="auto"/>
        <w:bottom w:val="none" w:sz="0" w:space="0" w:color="auto"/>
        <w:right w:val="none" w:sz="0" w:space="0" w:color="auto"/>
      </w:divBdr>
    </w:div>
    <w:div w:id="1025787738">
      <w:bodyDiv w:val="1"/>
      <w:marLeft w:val="0"/>
      <w:marRight w:val="0"/>
      <w:marTop w:val="0"/>
      <w:marBottom w:val="0"/>
      <w:divBdr>
        <w:top w:val="none" w:sz="0" w:space="0" w:color="auto"/>
        <w:left w:val="none" w:sz="0" w:space="0" w:color="auto"/>
        <w:bottom w:val="none" w:sz="0" w:space="0" w:color="auto"/>
        <w:right w:val="none" w:sz="0" w:space="0" w:color="auto"/>
      </w:divBdr>
      <w:divsChild>
        <w:div w:id="512762223">
          <w:marLeft w:val="0"/>
          <w:marRight w:val="0"/>
          <w:marTop w:val="0"/>
          <w:marBottom w:val="0"/>
          <w:divBdr>
            <w:top w:val="none" w:sz="0" w:space="0" w:color="auto"/>
            <w:left w:val="none" w:sz="0" w:space="0" w:color="auto"/>
            <w:bottom w:val="none" w:sz="0" w:space="0" w:color="auto"/>
            <w:right w:val="none" w:sz="0" w:space="0" w:color="auto"/>
          </w:divBdr>
          <w:divsChild>
            <w:div w:id="10874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28659">
      <w:bodyDiv w:val="1"/>
      <w:marLeft w:val="0"/>
      <w:marRight w:val="0"/>
      <w:marTop w:val="0"/>
      <w:marBottom w:val="0"/>
      <w:divBdr>
        <w:top w:val="none" w:sz="0" w:space="0" w:color="auto"/>
        <w:left w:val="none" w:sz="0" w:space="0" w:color="auto"/>
        <w:bottom w:val="none" w:sz="0" w:space="0" w:color="auto"/>
        <w:right w:val="none" w:sz="0" w:space="0" w:color="auto"/>
      </w:divBdr>
      <w:divsChild>
        <w:div w:id="737746037">
          <w:marLeft w:val="0"/>
          <w:marRight w:val="0"/>
          <w:marTop w:val="0"/>
          <w:marBottom w:val="0"/>
          <w:divBdr>
            <w:top w:val="single" w:sz="2" w:space="0" w:color="auto"/>
            <w:left w:val="single" w:sz="2" w:space="0" w:color="auto"/>
            <w:bottom w:val="single" w:sz="6" w:space="0" w:color="auto"/>
            <w:right w:val="single" w:sz="2" w:space="0" w:color="auto"/>
          </w:divBdr>
          <w:divsChild>
            <w:div w:id="227812059">
              <w:marLeft w:val="0"/>
              <w:marRight w:val="0"/>
              <w:marTop w:val="100"/>
              <w:marBottom w:val="100"/>
              <w:divBdr>
                <w:top w:val="single" w:sz="2" w:space="0" w:color="D9D9E3"/>
                <w:left w:val="single" w:sz="2" w:space="0" w:color="D9D9E3"/>
                <w:bottom w:val="single" w:sz="2" w:space="0" w:color="D9D9E3"/>
                <w:right w:val="single" w:sz="2" w:space="0" w:color="D9D9E3"/>
              </w:divBdr>
              <w:divsChild>
                <w:div w:id="1894998780">
                  <w:marLeft w:val="0"/>
                  <w:marRight w:val="0"/>
                  <w:marTop w:val="0"/>
                  <w:marBottom w:val="0"/>
                  <w:divBdr>
                    <w:top w:val="single" w:sz="2" w:space="0" w:color="D9D9E3"/>
                    <w:left w:val="single" w:sz="2" w:space="0" w:color="D9D9E3"/>
                    <w:bottom w:val="single" w:sz="2" w:space="0" w:color="D9D9E3"/>
                    <w:right w:val="single" w:sz="2" w:space="0" w:color="D9D9E3"/>
                  </w:divBdr>
                  <w:divsChild>
                    <w:div w:id="43606429">
                      <w:marLeft w:val="0"/>
                      <w:marRight w:val="0"/>
                      <w:marTop w:val="0"/>
                      <w:marBottom w:val="0"/>
                      <w:divBdr>
                        <w:top w:val="single" w:sz="2" w:space="0" w:color="D9D9E3"/>
                        <w:left w:val="single" w:sz="2" w:space="0" w:color="D9D9E3"/>
                        <w:bottom w:val="single" w:sz="2" w:space="0" w:color="D9D9E3"/>
                        <w:right w:val="single" w:sz="2" w:space="0" w:color="D9D9E3"/>
                      </w:divBdr>
                      <w:divsChild>
                        <w:div w:id="797643667">
                          <w:marLeft w:val="0"/>
                          <w:marRight w:val="0"/>
                          <w:marTop w:val="0"/>
                          <w:marBottom w:val="0"/>
                          <w:divBdr>
                            <w:top w:val="single" w:sz="2" w:space="0" w:color="D9D9E3"/>
                            <w:left w:val="single" w:sz="2" w:space="0" w:color="D9D9E3"/>
                            <w:bottom w:val="single" w:sz="2" w:space="0" w:color="D9D9E3"/>
                            <w:right w:val="single" w:sz="2" w:space="0" w:color="D9D9E3"/>
                          </w:divBdr>
                          <w:divsChild>
                            <w:div w:id="3670685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91581633">
      <w:bodyDiv w:val="1"/>
      <w:marLeft w:val="0"/>
      <w:marRight w:val="0"/>
      <w:marTop w:val="0"/>
      <w:marBottom w:val="0"/>
      <w:divBdr>
        <w:top w:val="none" w:sz="0" w:space="0" w:color="auto"/>
        <w:left w:val="none" w:sz="0" w:space="0" w:color="auto"/>
        <w:bottom w:val="none" w:sz="0" w:space="0" w:color="auto"/>
        <w:right w:val="none" w:sz="0" w:space="0" w:color="auto"/>
      </w:divBdr>
    </w:div>
    <w:div w:id="1092431901">
      <w:bodyDiv w:val="1"/>
      <w:marLeft w:val="0"/>
      <w:marRight w:val="0"/>
      <w:marTop w:val="0"/>
      <w:marBottom w:val="0"/>
      <w:divBdr>
        <w:top w:val="none" w:sz="0" w:space="0" w:color="auto"/>
        <w:left w:val="none" w:sz="0" w:space="0" w:color="auto"/>
        <w:bottom w:val="none" w:sz="0" w:space="0" w:color="auto"/>
        <w:right w:val="none" w:sz="0" w:space="0" w:color="auto"/>
      </w:divBdr>
    </w:div>
    <w:div w:id="1094010111">
      <w:bodyDiv w:val="1"/>
      <w:marLeft w:val="0"/>
      <w:marRight w:val="0"/>
      <w:marTop w:val="0"/>
      <w:marBottom w:val="0"/>
      <w:divBdr>
        <w:top w:val="none" w:sz="0" w:space="0" w:color="auto"/>
        <w:left w:val="none" w:sz="0" w:space="0" w:color="auto"/>
        <w:bottom w:val="none" w:sz="0" w:space="0" w:color="auto"/>
        <w:right w:val="none" w:sz="0" w:space="0" w:color="auto"/>
      </w:divBdr>
      <w:divsChild>
        <w:div w:id="319818281">
          <w:marLeft w:val="0"/>
          <w:marRight w:val="0"/>
          <w:marTop w:val="0"/>
          <w:marBottom w:val="0"/>
          <w:divBdr>
            <w:top w:val="none" w:sz="0" w:space="0" w:color="auto"/>
            <w:left w:val="none" w:sz="0" w:space="0" w:color="auto"/>
            <w:bottom w:val="none" w:sz="0" w:space="0" w:color="auto"/>
            <w:right w:val="none" w:sz="0" w:space="0" w:color="auto"/>
          </w:divBdr>
          <w:divsChild>
            <w:div w:id="690035537">
              <w:marLeft w:val="0"/>
              <w:marRight w:val="0"/>
              <w:marTop w:val="0"/>
              <w:marBottom w:val="0"/>
              <w:divBdr>
                <w:top w:val="none" w:sz="0" w:space="0" w:color="auto"/>
                <w:left w:val="none" w:sz="0" w:space="0" w:color="auto"/>
                <w:bottom w:val="none" w:sz="0" w:space="0" w:color="auto"/>
                <w:right w:val="none" w:sz="0" w:space="0" w:color="auto"/>
              </w:divBdr>
              <w:divsChild>
                <w:div w:id="1192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159171">
      <w:bodyDiv w:val="1"/>
      <w:marLeft w:val="0"/>
      <w:marRight w:val="0"/>
      <w:marTop w:val="0"/>
      <w:marBottom w:val="0"/>
      <w:divBdr>
        <w:top w:val="none" w:sz="0" w:space="0" w:color="auto"/>
        <w:left w:val="none" w:sz="0" w:space="0" w:color="auto"/>
        <w:bottom w:val="none" w:sz="0" w:space="0" w:color="auto"/>
        <w:right w:val="none" w:sz="0" w:space="0" w:color="auto"/>
      </w:divBdr>
    </w:div>
    <w:div w:id="1133017927">
      <w:bodyDiv w:val="1"/>
      <w:marLeft w:val="0"/>
      <w:marRight w:val="0"/>
      <w:marTop w:val="0"/>
      <w:marBottom w:val="0"/>
      <w:divBdr>
        <w:top w:val="none" w:sz="0" w:space="0" w:color="auto"/>
        <w:left w:val="none" w:sz="0" w:space="0" w:color="auto"/>
        <w:bottom w:val="none" w:sz="0" w:space="0" w:color="auto"/>
        <w:right w:val="none" w:sz="0" w:space="0" w:color="auto"/>
      </w:divBdr>
    </w:div>
    <w:div w:id="1145392360">
      <w:bodyDiv w:val="1"/>
      <w:marLeft w:val="0"/>
      <w:marRight w:val="0"/>
      <w:marTop w:val="0"/>
      <w:marBottom w:val="0"/>
      <w:divBdr>
        <w:top w:val="none" w:sz="0" w:space="0" w:color="auto"/>
        <w:left w:val="none" w:sz="0" w:space="0" w:color="auto"/>
        <w:bottom w:val="none" w:sz="0" w:space="0" w:color="auto"/>
        <w:right w:val="none" w:sz="0" w:space="0" w:color="auto"/>
      </w:divBdr>
      <w:divsChild>
        <w:div w:id="427585932">
          <w:marLeft w:val="0"/>
          <w:marRight w:val="0"/>
          <w:marTop w:val="0"/>
          <w:marBottom w:val="0"/>
          <w:divBdr>
            <w:top w:val="none" w:sz="0" w:space="0" w:color="auto"/>
            <w:left w:val="none" w:sz="0" w:space="0" w:color="auto"/>
            <w:bottom w:val="none" w:sz="0" w:space="0" w:color="auto"/>
            <w:right w:val="none" w:sz="0" w:space="0" w:color="auto"/>
          </w:divBdr>
          <w:divsChild>
            <w:div w:id="171549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093713">
      <w:bodyDiv w:val="1"/>
      <w:marLeft w:val="0"/>
      <w:marRight w:val="0"/>
      <w:marTop w:val="0"/>
      <w:marBottom w:val="0"/>
      <w:divBdr>
        <w:top w:val="none" w:sz="0" w:space="0" w:color="auto"/>
        <w:left w:val="none" w:sz="0" w:space="0" w:color="auto"/>
        <w:bottom w:val="none" w:sz="0" w:space="0" w:color="auto"/>
        <w:right w:val="none" w:sz="0" w:space="0" w:color="auto"/>
      </w:divBdr>
    </w:div>
    <w:div w:id="1254390017">
      <w:bodyDiv w:val="1"/>
      <w:marLeft w:val="0"/>
      <w:marRight w:val="0"/>
      <w:marTop w:val="0"/>
      <w:marBottom w:val="0"/>
      <w:divBdr>
        <w:top w:val="none" w:sz="0" w:space="0" w:color="auto"/>
        <w:left w:val="none" w:sz="0" w:space="0" w:color="auto"/>
        <w:bottom w:val="none" w:sz="0" w:space="0" w:color="auto"/>
        <w:right w:val="none" w:sz="0" w:space="0" w:color="auto"/>
      </w:divBdr>
    </w:div>
    <w:div w:id="1257835053">
      <w:bodyDiv w:val="1"/>
      <w:marLeft w:val="0"/>
      <w:marRight w:val="0"/>
      <w:marTop w:val="0"/>
      <w:marBottom w:val="0"/>
      <w:divBdr>
        <w:top w:val="none" w:sz="0" w:space="0" w:color="auto"/>
        <w:left w:val="none" w:sz="0" w:space="0" w:color="auto"/>
        <w:bottom w:val="none" w:sz="0" w:space="0" w:color="auto"/>
        <w:right w:val="none" w:sz="0" w:space="0" w:color="auto"/>
      </w:divBdr>
    </w:div>
    <w:div w:id="1282960393">
      <w:bodyDiv w:val="1"/>
      <w:marLeft w:val="0"/>
      <w:marRight w:val="0"/>
      <w:marTop w:val="0"/>
      <w:marBottom w:val="0"/>
      <w:divBdr>
        <w:top w:val="none" w:sz="0" w:space="0" w:color="auto"/>
        <w:left w:val="none" w:sz="0" w:space="0" w:color="auto"/>
        <w:bottom w:val="none" w:sz="0" w:space="0" w:color="auto"/>
        <w:right w:val="none" w:sz="0" w:space="0" w:color="auto"/>
      </w:divBdr>
    </w:div>
    <w:div w:id="1295327350">
      <w:bodyDiv w:val="1"/>
      <w:marLeft w:val="0"/>
      <w:marRight w:val="0"/>
      <w:marTop w:val="0"/>
      <w:marBottom w:val="0"/>
      <w:divBdr>
        <w:top w:val="none" w:sz="0" w:space="0" w:color="auto"/>
        <w:left w:val="none" w:sz="0" w:space="0" w:color="auto"/>
        <w:bottom w:val="none" w:sz="0" w:space="0" w:color="auto"/>
        <w:right w:val="none" w:sz="0" w:space="0" w:color="auto"/>
      </w:divBdr>
    </w:div>
    <w:div w:id="1305626531">
      <w:bodyDiv w:val="1"/>
      <w:marLeft w:val="0"/>
      <w:marRight w:val="0"/>
      <w:marTop w:val="0"/>
      <w:marBottom w:val="0"/>
      <w:divBdr>
        <w:top w:val="none" w:sz="0" w:space="0" w:color="auto"/>
        <w:left w:val="none" w:sz="0" w:space="0" w:color="auto"/>
        <w:bottom w:val="none" w:sz="0" w:space="0" w:color="auto"/>
        <w:right w:val="none" w:sz="0" w:space="0" w:color="auto"/>
      </w:divBdr>
    </w:div>
    <w:div w:id="1314724725">
      <w:bodyDiv w:val="1"/>
      <w:marLeft w:val="0"/>
      <w:marRight w:val="0"/>
      <w:marTop w:val="0"/>
      <w:marBottom w:val="0"/>
      <w:divBdr>
        <w:top w:val="none" w:sz="0" w:space="0" w:color="auto"/>
        <w:left w:val="none" w:sz="0" w:space="0" w:color="auto"/>
        <w:bottom w:val="none" w:sz="0" w:space="0" w:color="auto"/>
        <w:right w:val="none" w:sz="0" w:space="0" w:color="auto"/>
      </w:divBdr>
    </w:div>
    <w:div w:id="1321041016">
      <w:bodyDiv w:val="1"/>
      <w:marLeft w:val="0"/>
      <w:marRight w:val="0"/>
      <w:marTop w:val="0"/>
      <w:marBottom w:val="0"/>
      <w:divBdr>
        <w:top w:val="none" w:sz="0" w:space="0" w:color="auto"/>
        <w:left w:val="none" w:sz="0" w:space="0" w:color="auto"/>
        <w:bottom w:val="none" w:sz="0" w:space="0" w:color="auto"/>
        <w:right w:val="none" w:sz="0" w:space="0" w:color="auto"/>
      </w:divBdr>
      <w:divsChild>
        <w:div w:id="1077095939">
          <w:marLeft w:val="0"/>
          <w:marRight w:val="0"/>
          <w:marTop w:val="0"/>
          <w:marBottom w:val="0"/>
          <w:divBdr>
            <w:top w:val="none" w:sz="0" w:space="0" w:color="auto"/>
            <w:left w:val="none" w:sz="0" w:space="0" w:color="auto"/>
            <w:bottom w:val="none" w:sz="0" w:space="0" w:color="auto"/>
            <w:right w:val="none" w:sz="0" w:space="0" w:color="auto"/>
          </w:divBdr>
          <w:divsChild>
            <w:div w:id="172374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005666">
      <w:bodyDiv w:val="1"/>
      <w:marLeft w:val="0"/>
      <w:marRight w:val="0"/>
      <w:marTop w:val="0"/>
      <w:marBottom w:val="0"/>
      <w:divBdr>
        <w:top w:val="none" w:sz="0" w:space="0" w:color="auto"/>
        <w:left w:val="none" w:sz="0" w:space="0" w:color="auto"/>
        <w:bottom w:val="none" w:sz="0" w:space="0" w:color="auto"/>
        <w:right w:val="none" w:sz="0" w:space="0" w:color="auto"/>
      </w:divBdr>
    </w:div>
    <w:div w:id="1359506151">
      <w:bodyDiv w:val="1"/>
      <w:marLeft w:val="0"/>
      <w:marRight w:val="0"/>
      <w:marTop w:val="0"/>
      <w:marBottom w:val="0"/>
      <w:divBdr>
        <w:top w:val="none" w:sz="0" w:space="0" w:color="auto"/>
        <w:left w:val="none" w:sz="0" w:space="0" w:color="auto"/>
        <w:bottom w:val="none" w:sz="0" w:space="0" w:color="auto"/>
        <w:right w:val="none" w:sz="0" w:space="0" w:color="auto"/>
      </w:divBdr>
    </w:div>
    <w:div w:id="1468889640">
      <w:bodyDiv w:val="1"/>
      <w:marLeft w:val="0"/>
      <w:marRight w:val="0"/>
      <w:marTop w:val="0"/>
      <w:marBottom w:val="0"/>
      <w:divBdr>
        <w:top w:val="none" w:sz="0" w:space="0" w:color="auto"/>
        <w:left w:val="none" w:sz="0" w:space="0" w:color="auto"/>
        <w:bottom w:val="none" w:sz="0" w:space="0" w:color="auto"/>
        <w:right w:val="none" w:sz="0" w:space="0" w:color="auto"/>
      </w:divBdr>
    </w:div>
    <w:div w:id="1481725191">
      <w:bodyDiv w:val="1"/>
      <w:marLeft w:val="0"/>
      <w:marRight w:val="0"/>
      <w:marTop w:val="0"/>
      <w:marBottom w:val="0"/>
      <w:divBdr>
        <w:top w:val="none" w:sz="0" w:space="0" w:color="auto"/>
        <w:left w:val="none" w:sz="0" w:space="0" w:color="auto"/>
        <w:bottom w:val="none" w:sz="0" w:space="0" w:color="auto"/>
        <w:right w:val="none" w:sz="0" w:space="0" w:color="auto"/>
      </w:divBdr>
    </w:div>
    <w:div w:id="1483084718">
      <w:bodyDiv w:val="1"/>
      <w:marLeft w:val="0"/>
      <w:marRight w:val="0"/>
      <w:marTop w:val="0"/>
      <w:marBottom w:val="0"/>
      <w:divBdr>
        <w:top w:val="none" w:sz="0" w:space="0" w:color="auto"/>
        <w:left w:val="none" w:sz="0" w:space="0" w:color="auto"/>
        <w:bottom w:val="none" w:sz="0" w:space="0" w:color="auto"/>
        <w:right w:val="none" w:sz="0" w:space="0" w:color="auto"/>
      </w:divBdr>
    </w:div>
    <w:div w:id="1497186530">
      <w:bodyDiv w:val="1"/>
      <w:marLeft w:val="0"/>
      <w:marRight w:val="0"/>
      <w:marTop w:val="0"/>
      <w:marBottom w:val="0"/>
      <w:divBdr>
        <w:top w:val="none" w:sz="0" w:space="0" w:color="auto"/>
        <w:left w:val="none" w:sz="0" w:space="0" w:color="auto"/>
        <w:bottom w:val="none" w:sz="0" w:space="0" w:color="auto"/>
        <w:right w:val="none" w:sz="0" w:space="0" w:color="auto"/>
      </w:divBdr>
    </w:div>
    <w:div w:id="1527791868">
      <w:bodyDiv w:val="1"/>
      <w:marLeft w:val="0"/>
      <w:marRight w:val="0"/>
      <w:marTop w:val="0"/>
      <w:marBottom w:val="0"/>
      <w:divBdr>
        <w:top w:val="none" w:sz="0" w:space="0" w:color="auto"/>
        <w:left w:val="none" w:sz="0" w:space="0" w:color="auto"/>
        <w:bottom w:val="none" w:sz="0" w:space="0" w:color="auto"/>
        <w:right w:val="none" w:sz="0" w:space="0" w:color="auto"/>
      </w:divBdr>
    </w:div>
    <w:div w:id="1556546584">
      <w:bodyDiv w:val="1"/>
      <w:marLeft w:val="0"/>
      <w:marRight w:val="0"/>
      <w:marTop w:val="0"/>
      <w:marBottom w:val="0"/>
      <w:divBdr>
        <w:top w:val="none" w:sz="0" w:space="0" w:color="auto"/>
        <w:left w:val="none" w:sz="0" w:space="0" w:color="auto"/>
        <w:bottom w:val="none" w:sz="0" w:space="0" w:color="auto"/>
        <w:right w:val="none" w:sz="0" w:space="0" w:color="auto"/>
      </w:divBdr>
    </w:div>
    <w:div w:id="1573616860">
      <w:bodyDiv w:val="1"/>
      <w:marLeft w:val="0"/>
      <w:marRight w:val="0"/>
      <w:marTop w:val="0"/>
      <w:marBottom w:val="0"/>
      <w:divBdr>
        <w:top w:val="none" w:sz="0" w:space="0" w:color="auto"/>
        <w:left w:val="none" w:sz="0" w:space="0" w:color="auto"/>
        <w:bottom w:val="none" w:sz="0" w:space="0" w:color="auto"/>
        <w:right w:val="none" w:sz="0" w:space="0" w:color="auto"/>
      </w:divBdr>
    </w:div>
    <w:div w:id="1629046135">
      <w:bodyDiv w:val="1"/>
      <w:marLeft w:val="0"/>
      <w:marRight w:val="0"/>
      <w:marTop w:val="0"/>
      <w:marBottom w:val="0"/>
      <w:divBdr>
        <w:top w:val="none" w:sz="0" w:space="0" w:color="auto"/>
        <w:left w:val="none" w:sz="0" w:space="0" w:color="auto"/>
        <w:bottom w:val="none" w:sz="0" w:space="0" w:color="auto"/>
        <w:right w:val="none" w:sz="0" w:space="0" w:color="auto"/>
      </w:divBdr>
    </w:div>
    <w:div w:id="1694261837">
      <w:bodyDiv w:val="1"/>
      <w:marLeft w:val="0"/>
      <w:marRight w:val="0"/>
      <w:marTop w:val="0"/>
      <w:marBottom w:val="0"/>
      <w:divBdr>
        <w:top w:val="none" w:sz="0" w:space="0" w:color="auto"/>
        <w:left w:val="none" w:sz="0" w:space="0" w:color="auto"/>
        <w:bottom w:val="none" w:sz="0" w:space="0" w:color="auto"/>
        <w:right w:val="none" w:sz="0" w:space="0" w:color="auto"/>
      </w:divBdr>
      <w:divsChild>
        <w:div w:id="392117752">
          <w:marLeft w:val="0"/>
          <w:marRight w:val="0"/>
          <w:marTop w:val="0"/>
          <w:marBottom w:val="0"/>
          <w:divBdr>
            <w:top w:val="single" w:sz="2" w:space="0" w:color="auto"/>
            <w:left w:val="single" w:sz="2" w:space="0" w:color="auto"/>
            <w:bottom w:val="single" w:sz="6" w:space="0" w:color="auto"/>
            <w:right w:val="single" w:sz="2" w:space="0" w:color="auto"/>
          </w:divBdr>
          <w:divsChild>
            <w:div w:id="1792556510">
              <w:marLeft w:val="0"/>
              <w:marRight w:val="0"/>
              <w:marTop w:val="100"/>
              <w:marBottom w:val="100"/>
              <w:divBdr>
                <w:top w:val="single" w:sz="2" w:space="0" w:color="D9D9E3"/>
                <w:left w:val="single" w:sz="2" w:space="0" w:color="D9D9E3"/>
                <w:bottom w:val="single" w:sz="2" w:space="0" w:color="D9D9E3"/>
                <w:right w:val="single" w:sz="2" w:space="0" w:color="D9D9E3"/>
              </w:divBdr>
              <w:divsChild>
                <w:div w:id="899024525">
                  <w:marLeft w:val="0"/>
                  <w:marRight w:val="0"/>
                  <w:marTop w:val="0"/>
                  <w:marBottom w:val="0"/>
                  <w:divBdr>
                    <w:top w:val="single" w:sz="2" w:space="0" w:color="D9D9E3"/>
                    <w:left w:val="single" w:sz="2" w:space="0" w:color="D9D9E3"/>
                    <w:bottom w:val="single" w:sz="2" w:space="0" w:color="D9D9E3"/>
                    <w:right w:val="single" w:sz="2" w:space="0" w:color="D9D9E3"/>
                  </w:divBdr>
                  <w:divsChild>
                    <w:div w:id="17125353">
                      <w:marLeft w:val="0"/>
                      <w:marRight w:val="0"/>
                      <w:marTop w:val="0"/>
                      <w:marBottom w:val="0"/>
                      <w:divBdr>
                        <w:top w:val="single" w:sz="2" w:space="0" w:color="D9D9E3"/>
                        <w:left w:val="single" w:sz="2" w:space="0" w:color="D9D9E3"/>
                        <w:bottom w:val="single" w:sz="2" w:space="0" w:color="D9D9E3"/>
                        <w:right w:val="single" w:sz="2" w:space="0" w:color="D9D9E3"/>
                      </w:divBdr>
                      <w:divsChild>
                        <w:div w:id="749548541">
                          <w:marLeft w:val="0"/>
                          <w:marRight w:val="0"/>
                          <w:marTop w:val="0"/>
                          <w:marBottom w:val="0"/>
                          <w:divBdr>
                            <w:top w:val="single" w:sz="2" w:space="0" w:color="D9D9E3"/>
                            <w:left w:val="single" w:sz="2" w:space="0" w:color="D9D9E3"/>
                            <w:bottom w:val="single" w:sz="2" w:space="0" w:color="D9D9E3"/>
                            <w:right w:val="single" w:sz="2" w:space="0" w:color="D9D9E3"/>
                          </w:divBdr>
                          <w:divsChild>
                            <w:div w:id="12240209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49837884">
      <w:bodyDiv w:val="1"/>
      <w:marLeft w:val="0"/>
      <w:marRight w:val="0"/>
      <w:marTop w:val="0"/>
      <w:marBottom w:val="0"/>
      <w:divBdr>
        <w:top w:val="none" w:sz="0" w:space="0" w:color="auto"/>
        <w:left w:val="none" w:sz="0" w:space="0" w:color="auto"/>
        <w:bottom w:val="none" w:sz="0" w:space="0" w:color="auto"/>
        <w:right w:val="none" w:sz="0" w:space="0" w:color="auto"/>
      </w:divBdr>
    </w:div>
    <w:div w:id="1779520102">
      <w:bodyDiv w:val="1"/>
      <w:marLeft w:val="0"/>
      <w:marRight w:val="0"/>
      <w:marTop w:val="0"/>
      <w:marBottom w:val="0"/>
      <w:divBdr>
        <w:top w:val="none" w:sz="0" w:space="0" w:color="auto"/>
        <w:left w:val="none" w:sz="0" w:space="0" w:color="auto"/>
        <w:bottom w:val="none" w:sz="0" w:space="0" w:color="auto"/>
        <w:right w:val="none" w:sz="0" w:space="0" w:color="auto"/>
      </w:divBdr>
    </w:div>
    <w:div w:id="1788305320">
      <w:bodyDiv w:val="1"/>
      <w:marLeft w:val="0"/>
      <w:marRight w:val="0"/>
      <w:marTop w:val="0"/>
      <w:marBottom w:val="0"/>
      <w:divBdr>
        <w:top w:val="none" w:sz="0" w:space="0" w:color="auto"/>
        <w:left w:val="none" w:sz="0" w:space="0" w:color="auto"/>
        <w:bottom w:val="none" w:sz="0" w:space="0" w:color="auto"/>
        <w:right w:val="none" w:sz="0" w:space="0" w:color="auto"/>
      </w:divBdr>
    </w:div>
    <w:div w:id="1803502355">
      <w:bodyDiv w:val="1"/>
      <w:marLeft w:val="0"/>
      <w:marRight w:val="0"/>
      <w:marTop w:val="0"/>
      <w:marBottom w:val="0"/>
      <w:divBdr>
        <w:top w:val="none" w:sz="0" w:space="0" w:color="auto"/>
        <w:left w:val="none" w:sz="0" w:space="0" w:color="auto"/>
        <w:bottom w:val="none" w:sz="0" w:space="0" w:color="auto"/>
        <w:right w:val="none" w:sz="0" w:space="0" w:color="auto"/>
      </w:divBdr>
      <w:divsChild>
        <w:div w:id="1704937213">
          <w:marLeft w:val="0"/>
          <w:marRight w:val="0"/>
          <w:marTop w:val="0"/>
          <w:marBottom w:val="0"/>
          <w:divBdr>
            <w:top w:val="none" w:sz="0" w:space="0" w:color="auto"/>
            <w:left w:val="none" w:sz="0" w:space="0" w:color="auto"/>
            <w:bottom w:val="none" w:sz="0" w:space="0" w:color="auto"/>
            <w:right w:val="none" w:sz="0" w:space="0" w:color="auto"/>
          </w:divBdr>
          <w:divsChild>
            <w:div w:id="560291568">
              <w:marLeft w:val="0"/>
              <w:marRight w:val="0"/>
              <w:marTop w:val="0"/>
              <w:marBottom w:val="0"/>
              <w:divBdr>
                <w:top w:val="none" w:sz="0" w:space="0" w:color="auto"/>
                <w:left w:val="none" w:sz="0" w:space="0" w:color="auto"/>
                <w:bottom w:val="none" w:sz="0" w:space="0" w:color="auto"/>
                <w:right w:val="none" w:sz="0" w:space="0" w:color="auto"/>
              </w:divBdr>
            </w:div>
            <w:div w:id="1248231069">
              <w:marLeft w:val="0"/>
              <w:marRight w:val="0"/>
              <w:marTop w:val="0"/>
              <w:marBottom w:val="0"/>
              <w:divBdr>
                <w:top w:val="none" w:sz="0" w:space="0" w:color="auto"/>
                <w:left w:val="none" w:sz="0" w:space="0" w:color="auto"/>
                <w:bottom w:val="none" w:sz="0" w:space="0" w:color="auto"/>
                <w:right w:val="none" w:sz="0" w:space="0" w:color="auto"/>
              </w:divBdr>
            </w:div>
            <w:div w:id="1934971659">
              <w:marLeft w:val="0"/>
              <w:marRight w:val="0"/>
              <w:marTop w:val="0"/>
              <w:marBottom w:val="0"/>
              <w:divBdr>
                <w:top w:val="none" w:sz="0" w:space="0" w:color="auto"/>
                <w:left w:val="none" w:sz="0" w:space="0" w:color="auto"/>
                <w:bottom w:val="none" w:sz="0" w:space="0" w:color="auto"/>
                <w:right w:val="none" w:sz="0" w:space="0" w:color="auto"/>
              </w:divBdr>
            </w:div>
            <w:div w:id="1908570800">
              <w:marLeft w:val="0"/>
              <w:marRight w:val="0"/>
              <w:marTop w:val="0"/>
              <w:marBottom w:val="0"/>
              <w:divBdr>
                <w:top w:val="none" w:sz="0" w:space="0" w:color="auto"/>
                <w:left w:val="none" w:sz="0" w:space="0" w:color="auto"/>
                <w:bottom w:val="none" w:sz="0" w:space="0" w:color="auto"/>
                <w:right w:val="none" w:sz="0" w:space="0" w:color="auto"/>
              </w:divBdr>
            </w:div>
            <w:div w:id="1550191720">
              <w:marLeft w:val="0"/>
              <w:marRight w:val="0"/>
              <w:marTop w:val="0"/>
              <w:marBottom w:val="0"/>
              <w:divBdr>
                <w:top w:val="none" w:sz="0" w:space="0" w:color="auto"/>
                <w:left w:val="none" w:sz="0" w:space="0" w:color="auto"/>
                <w:bottom w:val="none" w:sz="0" w:space="0" w:color="auto"/>
                <w:right w:val="none" w:sz="0" w:space="0" w:color="auto"/>
              </w:divBdr>
            </w:div>
            <w:div w:id="117914026">
              <w:marLeft w:val="0"/>
              <w:marRight w:val="0"/>
              <w:marTop w:val="0"/>
              <w:marBottom w:val="0"/>
              <w:divBdr>
                <w:top w:val="none" w:sz="0" w:space="0" w:color="auto"/>
                <w:left w:val="none" w:sz="0" w:space="0" w:color="auto"/>
                <w:bottom w:val="none" w:sz="0" w:space="0" w:color="auto"/>
                <w:right w:val="none" w:sz="0" w:space="0" w:color="auto"/>
              </w:divBdr>
            </w:div>
            <w:div w:id="139836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73577">
      <w:bodyDiv w:val="1"/>
      <w:marLeft w:val="0"/>
      <w:marRight w:val="0"/>
      <w:marTop w:val="0"/>
      <w:marBottom w:val="0"/>
      <w:divBdr>
        <w:top w:val="none" w:sz="0" w:space="0" w:color="auto"/>
        <w:left w:val="none" w:sz="0" w:space="0" w:color="auto"/>
        <w:bottom w:val="none" w:sz="0" w:space="0" w:color="auto"/>
        <w:right w:val="none" w:sz="0" w:space="0" w:color="auto"/>
      </w:divBdr>
      <w:divsChild>
        <w:div w:id="498077086">
          <w:marLeft w:val="0"/>
          <w:marRight w:val="0"/>
          <w:marTop w:val="0"/>
          <w:marBottom w:val="0"/>
          <w:divBdr>
            <w:top w:val="none" w:sz="0" w:space="0" w:color="auto"/>
            <w:left w:val="none" w:sz="0" w:space="0" w:color="auto"/>
            <w:bottom w:val="none" w:sz="0" w:space="0" w:color="auto"/>
            <w:right w:val="none" w:sz="0" w:space="0" w:color="auto"/>
          </w:divBdr>
          <w:divsChild>
            <w:div w:id="1408571127">
              <w:marLeft w:val="0"/>
              <w:marRight w:val="0"/>
              <w:marTop w:val="0"/>
              <w:marBottom w:val="0"/>
              <w:divBdr>
                <w:top w:val="none" w:sz="0" w:space="0" w:color="auto"/>
                <w:left w:val="none" w:sz="0" w:space="0" w:color="auto"/>
                <w:bottom w:val="none" w:sz="0" w:space="0" w:color="auto"/>
                <w:right w:val="none" w:sz="0" w:space="0" w:color="auto"/>
              </w:divBdr>
              <w:divsChild>
                <w:div w:id="1855076481">
                  <w:marLeft w:val="0"/>
                  <w:marRight w:val="0"/>
                  <w:marTop w:val="0"/>
                  <w:marBottom w:val="0"/>
                  <w:divBdr>
                    <w:top w:val="none" w:sz="0" w:space="0" w:color="auto"/>
                    <w:left w:val="none" w:sz="0" w:space="0" w:color="auto"/>
                    <w:bottom w:val="none" w:sz="0" w:space="0" w:color="auto"/>
                    <w:right w:val="none" w:sz="0" w:space="0" w:color="auto"/>
                  </w:divBdr>
                  <w:divsChild>
                    <w:div w:id="117376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372328">
      <w:bodyDiv w:val="1"/>
      <w:marLeft w:val="0"/>
      <w:marRight w:val="0"/>
      <w:marTop w:val="0"/>
      <w:marBottom w:val="0"/>
      <w:divBdr>
        <w:top w:val="none" w:sz="0" w:space="0" w:color="auto"/>
        <w:left w:val="none" w:sz="0" w:space="0" w:color="auto"/>
        <w:bottom w:val="none" w:sz="0" w:space="0" w:color="auto"/>
        <w:right w:val="none" w:sz="0" w:space="0" w:color="auto"/>
      </w:divBdr>
    </w:div>
    <w:div w:id="1887137204">
      <w:bodyDiv w:val="1"/>
      <w:marLeft w:val="0"/>
      <w:marRight w:val="0"/>
      <w:marTop w:val="0"/>
      <w:marBottom w:val="0"/>
      <w:divBdr>
        <w:top w:val="none" w:sz="0" w:space="0" w:color="auto"/>
        <w:left w:val="none" w:sz="0" w:space="0" w:color="auto"/>
        <w:bottom w:val="none" w:sz="0" w:space="0" w:color="auto"/>
        <w:right w:val="none" w:sz="0" w:space="0" w:color="auto"/>
      </w:divBdr>
      <w:divsChild>
        <w:div w:id="1331105559">
          <w:marLeft w:val="0"/>
          <w:marRight w:val="0"/>
          <w:marTop w:val="0"/>
          <w:marBottom w:val="0"/>
          <w:divBdr>
            <w:top w:val="none" w:sz="0" w:space="0" w:color="auto"/>
            <w:left w:val="none" w:sz="0" w:space="0" w:color="auto"/>
            <w:bottom w:val="none" w:sz="0" w:space="0" w:color="auto"/>
            <w:right w:val="none" w:sz="0" w:space="0" w:color="auto"/>
          </w:divBdr>
          <w:divsChild>
            <w:div w:id="515656634">
              <w:marLeft w:val="0"/>
              <w:marRight w:val="0"/>
              <w:marTop w:val="0"/>
              <w:marBottom w:val="0"/>
              <w:divBdr>
                <w:top w:val="none" w:sz="0" w:space="0" w:color="auto"/>
                <w:left w:val="none" w:sz="0" w:space="0" w:color="auto"/>
                <w:bottom w:val="none" w:sz="0" w:space="0" w:color="auto"/>
                <w:right w:val="none" w:sz="0" w:space="0" w:color="auto"/>
              </w:divBdr>
              <w:divsChild>
                <w:div w:id="19046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641960">
      <w:bodyDiv w:val="1"/>
      <w:marLeft w:val="0"/>
      <w:marRight w:val="0"/>
      <w:marTop w:val="0"/>
      <w:marBottom w:val="0"/>
      <w:divBdr>
        <w:top w:val="none" w:sz="0" w:space="0" w:color="auto"/>
        <w:left w:val="none" w:sz="0" w:space="0" w:color="auto"/>
        <w:bottom w:val="none" w:sz="0" w:space="0" w:color="auto"/>
        <w:right w:val="none" w:sz="0" w:space="0" w:color="auto"/>
      </w:divBdr>
    </w:div>
    <w:div w:id="1990204640">
      <w:bodyDiv w:val="1"/>
      <w:marLeft w:val="0"/>
      <w:marRight w:val="0"/>
      <w:marTop w:val="0"/>
      <w:marBottom w:val="0"/>
      <w:divBdr>
        <w:top w:val="none" w:sz="0" w:space="0" w:color="auto"/>
        <w:left w:val="none" w:sz="0" w:space="0" w:color="auto"/>
        <w:bottom w:val="none" w:sz="0" w:space="0" w:color="auto"/>
        <w:right w:val="none" w:sz="0" w:space="0" w:color="auto"/>
      </w:divBdr>
    </w:div>
    <w:div w:id="2014145020">
      <w:bodyDiv w:val="1"/>
      <w:marLeft w:val="0"/>
      <w:marRight w:val="0"/>
      <w:marTop w:val="0"/>
      <w:marBottom w:val="0"/>
      <w:divBdr>
        <w:top w:val="none" w:sz="0" w:space="0" w:color="auto"/>
        <w:left w:val="none" w:sz="0" w:space="0" w:color="auto"/>
        <w:bottom w:val="none" w:sz="0" w:space="0" w:color="auto"/>
        <w:right w:val="none" w:sz="0" w:space="0" w:color="auto"/>
      </w:divBdr>
      <w:divsChild>
        <w:div w:id="876232651">
          <w:marLeft w:val="0"/>
          <w:marRight w:val="0"/>
          <w:marTop w:val="0"/>
          <w:marBottom w:val="0"/>
          <w:divBdr>
            <w:top w:val="none" w:sz="0" w:space="0" w:color="auto"/>
            <w:left w:val="none" w:sz="0" w:space="0" w:color="auto"/>
            <w:bottom w:val="none" w:sz="0" w:space="0" w:color="auto"/>
            <w:right w:val="none" w:sz="0" w:space="0" w:color="auto"/>
          </w:divBdr>
          <w:divsChild>
            <w:div w:id="24040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56489">
      <w:bodyDiv w:val="1"/>
      <w:marLeft w:val="0"/>
      <w:marRight w:val="0"/>
      <w:marTop w:val="0"/>
      <w:marBottom w:val="0"/>
      <w:divBdr>
        <w:top w:val="none" w:sz="0" w:space="0" w:color="auto"/>
        <w:left w:val="none" w:sz="0" w:space="0" w:color="auto"/>
        <w:bottom w:val="none" w:sz="0" w:space="0" w:color="auto"/>
        <w:right w:val="none" w:sz="0" w:space="0" w:color="auto"/>
      </w:divBdr>
    </w:div>
    <w:div w:id="2091730726">
      <w:bodyDiv w:val="1"/>
      <w:marLeft w:val="0"/>
      <w:marRight w:val="0"/>
      <w:marTop w:val="0"/>
      <w:marBottom w:val="0"/>
      <w:divBdr>
        <w:top w:val="none" w:sz="0" w:space="0" w:color="auto"/>
        <w:left w:val="none" w:sz="0" w:space="0" w:color="auto"/>
        <w:bottom w:val="none" w:sz="0" w:space="0" w:color="auto"/>
        <w:right w:val="none" w:sz="0" w:space="0" w:color="auto"/>
      </w:divBdr>
    </w:div>
    <w:div w:id="2094735132">
      <w:bodyDiv w:val="1"/>
      <w:marLeft w:val="0"/>
      <w:marRight w:val="0"/>
      <w:marTop w:val="0"/>
      <w:marBottom w:val="0"/>
      <w:divBdr>
        <w:top w:val="none" w:sz="0" w:space="0" w:color="auto"/>
        <w:left w:val="none" w:sz="0" w:space="0" w:color="auto"/>
        <w:bottom w:val="none" w:sz="0" w:space="0" w:color="auto"/>
        <w:right w:val="none" w:sz="0" w:space="0" w:color="auto"/>
      </w:divBdr>
      <w:divsChild>
        <w:div w:id="602080516">
          <w:marLeft w:val="0"/>
          <w:marRight w:val="0"/>
          <w:marTop w:val="0"/>
          <w:marBottom w:val="0"/>
          <w:divBdr>
            <w:top w:val="none" w:sz="0" w:space="0" w:color="auto"/>
            <w:left w:val="none" w:sz="0" w:space="0" w:color="auto"/>
            <w:bottom w:val="none" w:sz="0" w:space="0" w:color="auto"/>
            <w:right w:val="none" w:sz="0" w:space="0" w:color="auto"/>
          </w:divBdr>
          <w:divsChild>
            <w:div w:id="1697271658">
              <w:marLeft w:val="0"/>
              <w:marRight w:val="0"/>
              <w:marTop w:val="0"/>
              <w:marBottom w:val="0"/>
              <w:divBdr>
                <w:top w:val="none" w:sz="0" w:space="0" w:color="auto"/>
                <w:left w:val="none" w:sz="0" w:space="0" w:color="auto"/>
                <w:bottom w:val="none" w:sz="0" w:space="0" w:color="auto"/>
                <w:right w:val="none" w:sz="0" w:space="0" w:color="auto"/>
              </w:divBdr>
              <w:divsChild>
                <w:div w:id="95875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126739">
      <w:bodyDiv w:val="1"/>
      <w:marLeft w:val="0"/>
      <w:marRight w:val="0"/>
      <w:marTop w:val="0"/>
      <w:marBottom w:val="0"/>
      <w:divBdr>
        <w:top w:val="none" w:sz="0" w:space="0" w:color="auto"/>
        <w:left w:val="none" w:sz="0" w:space="0" w:color="auto"/>
        <w:bottom w:val="none" w:sz="0" w:space="0" w:color="auto"/>
        <w:right w:val="none" w:sz="0" w:space="0" w:color="auto"/>
      </w:divBdr>
    </w:div>
    <w:div w:id="2140146613">
      <w:bodyDiv w:val="1"/>
      <w:marLeft w:val="0"/>
      <w:marRight w:val="0"/>
      <w:marTop w:val="0"/>
      <w:marBottom w:val="0"/>
      <w:divBdr>
        <w:top w:val="none" w:sz="0" w:space="0" w:color="auto"/>
        <w:left w:val="none" w:sz="0" w:space="0" w:color="auto"/>
        <w:bottom w:val="none" w:sz="0" w:space="0" w:color="auto"/>
        <w:right w:val="none" w:sz="0" w:space="0" w:color="auto"/>
      </w:divBdr>
    </w:div>
    <w:div w:id="21409478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github.com/al1ych/dart-code-visualization" TargetMode="External"/><Relationship Id="rId50"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8" Type="http://schemas.openxmlformats.org/officeDocument/2006/relationships/image" Target="media/image2.jpg"/><Relationship Id="rId51"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1472</TotalTime>
  <Pages>1</Pages>
  <Words>10337</Words>
  <Characters>58925</Characters>
  <Application>Microsoft Office Word</Application>
  <DocSecurity>0</DocSecurity>
  <Lines>491</Lines>
  <Paragraphs>138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69124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156</cp:revision>
  <dcterms:created xsi:type="dcterms:W3CDTF">2022-09-14T11:22:00Z</dcterms:created>
  <dcterms:modified xsi:type="dcterms:W3CDTF">2023-05-24T14:54:00Z</dcterms:modified>
</cp:coreProperties>
</file>